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BEF25C1" w14:textId="75A95FBF" w:rsidR="00986A40" w:rsidRDefault="00D376C4" w:rsidP="00B55E56">
      <w:pPr>
        <w:jc w:val="center"/>
        <w:rPr>
          <w:color w:val="000000"/>
          <w:shd w:val="clear" w:color="auto" w:fill="FFFFFF"/>
        </w:rPr>
      </w:pPr>
      <w:r>
        <w:rPr>
          <w:color w:val="000000"/>
        </w:rPr>
        <w:t xml:space="preserve"> </w:t>
      </w:r>
      <w:r w:rsidR="00986A40" w:rsidRPr="00B55E56">
        <w:rPr>
          <w:color w:val="000000"/>
        </w:rPr>
        <w:t xml:space="preserve">National Science Foundation </w:t>
      </w:r>
      <w:r w:rsidR="00986A40" w:rsidRPr="00B55E56">
        <w:rPr>
          <w:color w:val="000000"/>
          <w:shd w:val="clear" w:color="auto" w:fill="FFFFFF"/>
        </w:rPr>
        <w:t>Division of Environmental Biology Small Grant</w:t>
      </w:r>
    </w:p>
    <w:p w14:paraId="07A4CF74" w14:textId="58B74B9D" w:rsidR="00B55E56" w:rsidRDefault="00B55E56" w:rsidP="00B55E56">
      <w:pPr>
        <w:jc w:val="center"/>
        <w:rPr>
          <w:color w:val="000000"/>
          <w:shd w:val="clear" w:color="auto" w:fill="FFFFFF"/>
        </w:rPr>
      </w:pPr>
    </w:p>
    <w:p w14:paraId="0ADCA1E7" w14:textId="50C13126" w:rsidR="00B55E56" w:rsidRPr="00B55E56" w:rsidRDefault="00C317EC" w:rsidP="00B55E56">
      <w:pPr>
        <w:jc w:val="center"/>
        <w:rPr>
          <w:b/>
          <w:bCs/>
        </w:rPr>
      </w:pPr>
      <w:r>
        <w:rPr>
          <w:b/>
          <w:bCs/>
          <w:color w:val="000000"/>
        </w:rPr>
        <w:t>NSF-DEB-SG</w:t>
      </w:r>
      <w:r w:rsidR="006F748B">
        <w:rPr>
          <w:b/>
          <w:bCs/>
          <w:color w:val="000000"/>
        </w:rPr>
        <w:t xml:space="preserve"> |</w:t>
      </w:r>
      <w:r>
        <w:rPr>
          <w:b/>
          <w:bCs/>
          <w:color w:val="000000"/>
        </w:rPr>
        <w:t xml:space="preserve"> </w:t>
      </w:r>
      <w:r w:rsidR="00B55E56" w:rsidRPr="00B55E56">
        <w:rPr>
          <w:b/>
          <w:bCs/>
          <w:color w:val="000000"/>
        </w:rPr>
        <w:t xml:space="preserve">From </w:t>
      </w:r>
      <w:r w:rsidR="00DC5B58">
        <w:rPr>
          <w:b/>
          <w:bCs/>
          <w:color w:val="000000"/>
        </w:rPr>
        <w:t>molecules</w:t>
      </w:r>
      <w:r w:rsidR="00B55E56" w:rsidRPr="00B55E56">
        <w:rPr>
          <w:b/>
          <w:bCs/>
          <w:color w:val="000000"/>
        </w:rPr>
        <w:t xml:space="preserve"> to ecosystem landscapes: Defining fundamental relationships between soil microbiomes, metabolomes, and the environment </w:t>
      </w:r>
    </w:p>
    <w:p w14:paraId="6B34B5EE" w14:textId="77777777" w:rsidR="00986A40" w:rsidRPr="00251E27" w:rsidRDefault="00986A40" w:rsidP="00986A40">
      <w:r w:rsidRPr="00251E27">
        <w:rPr>
          <w:b/>
          <w:bCs/>
          <w:color w:val="000000"/>
        </w:rPr>
        <w:t> </w:t>
      </w:r>
    </w:p>
    <w:p w14:paraId="603464D8" w14:textId="77777777" w:rsidR="00986A40" w:rsidRPr="00251E27" w:rsidRDefault="00986A40" w:rsidP="00986A40">
      <w:r w:rsidRPr="00251E27">
        <w:rPr>
          <w:color w:val="000000"/>
        </w:rPr>
        <w:t>Principal Investigator: Johannes Lehmann (cl273@cornell.edu)</w:t>
      </w:r>
    </w:p>
    <w:p w14:paraId="550D9633" w14:textId="1CC7D6B7" w:rsidR="00986A40" w:rsidRPr="00251E27" w:rsidRDefault="00986A40" w:rsidP="00986A40">
      <w:r>
        <w:rPr>
          <w:color w:val="000000"/>
        </w:rPr>
        <w:t>Co-PI: Laurel Lynch (llynch@uidaho.edu)</w:t>
      </w:r>
    </w:p>
    <w:p w14:paraId="0547F34E" w14:textId="080FD074" w:rsidR="00B55E56" w:rsidRDefault="00B55E56">
      <w:r>
        <w:br w:type="page"/>
      </w:r>
    </w:p>
    <w:p w14:paraId="61BCAB89" w14:textId="11B3E4EB" w:rsidR="00B55E56" w:rsidRDefault="00B55E56" w:rsidP="00B55E56">
      <w:pPr>
        <w:jc w:val="center"/>
        <w:rPr>
          <w:b/>
          <w:bCs/>
        </w:rPr>
      </w:pPr>
      <w:r>
        <w:rPr>
          <w:b/>
          <w:bCs/>
        </w:rPr>
        <w:lastRenderedPageBreak/>
        <w:t>PROJECT SUMMARY</w:t>
      </w:r>
    </w:p>
    <w:p w14:paraId="043D18C4" w14:textId="77777777" w:rsidR="00B67531" w:rsidRDefault="00B67531">
      <w:pPr>
        <w:rPr>
          <w:b/>
          <w:bCs/>
        </w:rPr>
      </w:pPr>
      <w:r>
        <w:rPr>
          <w:b/>
          <w:bCs/>
        </w:rPr>
        <w:t>Overview:</w:t>
      </w:r>
    </w:p>
    <w:p w14:paraId="0F71FF63" w14:textId="77777777" w:rsidR="00B67531" w:rsidRDefault="00B67531">
      <w:pPr>
        <w:rPr>
          <w:b/>
          <w:bCs/>
        </w:rPr>
      </w:pPr>
    </w:p>
    <w:p w14:paraId="2659A915" w14:textId="77777777" w:rsidR="00B67531" w:rsidRDefault="00B67531">
      <w:pPr>
        <w:rPr>
          <w:b/>
          <w:bCs/>
        </w:rPr>
      </w:pPr>
      <w:r>
        <w:rPr>
          <w:b/>
          <w:bCs/>
        </w:rPr>
        <w:t>Intellectual Merit:</w:t>
      </w:r>
    </w:p>
    <w:p w14:paraId="30D7109A" w14:textId="77777777" w:rsidR="00B67531" w:rsidRDefault="00B67531">
      <w:pPr>
        <w:rPr>
          <w:b/>
          <w:bCs/>
        </w:rPr>
      </w:pPr>
    </w:p>
    <w:p w14:paraId="41A76B7F" w14:textId="37954C44" w:rsidR="00B55E56" w:rsidRDefault="00B67531">
      <w:pPr>
        <w:rPr>
          <w:b/>
          <w:bCs/>
        </w:rPr>
      </w:pPr>
      <w:r>
        <w:rPr>
          <w:b/>
          <w:bCs/>
        </w:rPr>
        <w:t>Broader Impacts:</w:t>
      </w:r>
      <w:r w:rsidR="00B55E56">
        <w:rPr>
          <w:b/>
          <w:bCs/>
        </w:rPr>
        <w:br w:type="page"/>
      </w:r>
    </w:p>
    <w:p w14:paraId="57AD0E23" w14:textId="77777777" w:rsidR="00177484" w:rsidRDefault="00177484" w:rsidP="00B55E56">
      <w:pPr>
        <w:jc w:val="center"/>
        <w:rPr>
          <w:ins w:id="0" w:author="Lynch,Laurel" w:date="2020-05-22T07:13:00Z"/>
          <w:b/>
          <w:bCs/>
        </w:rPr>
      </w:pPr>
    </w:p>
    <w:p w14:paraId="53A868C0" w14:textId="250445B5" w:rsidR="00986A40" w:rsidRDefault="00B55E56" w:rsidP="00177484">
      <w:pPr>
        <w:rPr>
          <w:b/>
          <w:bCs/>
        </w:rPr>
        <w:pPrChange w:id="1" w:author="Lynch,Laurel" w:date="2020-05-22T07:13:00Z">
          <w:pPr>
            <w:jc w:val="center"/>
          </w:pPr>
        </w:pPrChange>
      </w:pPr>
      <w:r>
        <w:rPr>
          <w:b/>
          <w:bCs/>
        </w:rPr>
        <w:t>PROJECT DESCRIPTION</w:t>
      </w:r>
    </w:p>
    <w:p w14:paraId="32E18461" w14:textId="10A05BCD" w:rsidR="00B55E56" w:rsidRDefault="00B55E56" w:rsidP="00B55E56">
      <w:pPr>
        <w:jc w:val="center"/>
        <w:rPr>
          <w:b/>
          <w:bCs/>
        </w:rPr>
      </w:pPr>
    </w:p>
    <w:p w14:paraId="72EE83CA" w14:textId="73E9818F" w:rsidR="00B55E56" w:rsidRDefault="00B55E56" w:rsidP="00B55E56">
      <w:pPr>
        <w:jc w:val="center"/>
        <w:rPr>
          <w:b/>
          <w:bCs/>
        </w:rPr>
      </w:pPr>
      <w:r>
        <w:rPr>
          <w:b/>
          <w:bCs/>
        </w:rPr>
        <w:t xml:space="preserve">1. </w:t>
      </w:r>
      <w:commentRangeStart w:id="2"/>
      <w:r>
        <w:rPr>
          <w:b/>
          <w:bCs/>
        </w:rPr>
        <w:t>INTRODUCTION</w:t>
      </w:r>
      <w:commentRangeEnd w:id="2"/>
      <w:r w:rsidR="00F50E9F">
        <w:rPr>
          <w:rStyle w:val="CommentReference"/>
        </w:rPr>
        <w:commentReference w:id="2"/>
      </w:r>
    </w:p>
    <w:p w14:paraId="79501C1C" w14:textId="77777777" w:rsidR="002208F5" w:rsidRDefault="002208F5" w:rsidP="00910548"/>
    <w:p w14:paraId="02B542B6" w14:textId="461F0CE2" w:rsidR="00C27DBE" w:rsidRDefault="00B96BB7" w:rsidP="00C27DBE">
      <w:pPr>
        <w:ind w:firstLine="720"/>
      </w:pPr>
      <w:r w:rsidRPr="008A200B">
        <w:t xml:space="preserve">Soils contain more organic carbon </w:t>
      </w:r>
      <w:r>
        <w:t xml:space="preserve">(C) </w:t>
      </w:r>
      <w:r w:rsidRPr="008A200B">
        <w:t>than the atmosphere and all vegetation combined, making them a critical sink for atmospheric CO</w:t>
      </w:r>
      <w:r w:rsidRPr="008A200B">
        <w:rPr>
          <w:vertAlign w:val="subscript"/>
        </w:rPr>
        <w:t>2</w:t>
      </w:r>
      <w:r w:rsidR="009C1036">
        <w:rPr>
          <w:vertAlign w:val="subscript"/>
        </w:rPr>
        <w:t xml:space="preserve"> </w:t>
      </w:r>
      <w:commentRangeStart w:id="3"/>
      <w:r>
        <w:rPr>
          <w:vertAlign w:val="subscript"/>
        </w:rPr>
        <w:fldChar w:fldCharType="begin" w:fldLock="1"/>
      </w:r>
      <w:r w:rsidR="00D167BD">
        <w:rPr>
          <w:vertAlign w:val="subscript"/>
        </w:rPr>
        <w:instrText>ADDIN CSL_CITATION {"citationItems":[{"id":"ITEM-1","itemData":{"DOI":"10.1038/nature16069","author":[{"dropping-particle":"","family":"Lehmann","given":"Johannes","non-dropping-particle":"","parse-names":false,"suffix":""},{"dropping-particle":"","family":"Kleber","given":"Markus","non-dropping-particle":"","parse-names":false,"suffix":""}],"container-title":"Nature","id":"ITEM-1","issued":{"date-parts":[["2015"]]},"page":"60-68","title":"The contentious nature of soil organic matter","type":"article-journal","volume":"528"},"uris":["http://www.mendeley.com/documents/?uuid=6647eeb2-d862-4e63-a377-845f70b2faa3"]}],"mendeley":{"formattedCitation":"(Lehmann and Kleber, 2015)","plainTextFormattedCitation":"(Lehmann and Kleber, 2015)","previouslyFormattedCitation":"(Lehmann and Kleber, 2015)"},"properties":{"noteIndex":0},"schema":"https://github.com/citation-style-language/schema/raw/master/csl-citation.json"}</w:instrText>
      </w:r>
      <w:r>
        <w:rPr>
          <w:vertAlign w:val="subscript"/>
        </w:rPr>
        <w:fldChar w:fldCharType="separate"/>
      </w:r>
      <w:r w:rsidR="00093C4B" w:rsidRPr="00093C4B">
        <w:rPr>
          <w:noProof/>
        </w:rPr>
        <w:t>(Lehmann and Kleber, 2015)</w:t>
      </w:r>
      <w:r>
        <w:rPr>
          <w:vertAlign w:val="subscript"/>
        </w:rPr>
        <w:fldChar w:fldCharType="end"/>
      </w:r>
      <w:commentRangeEnd w:id="3"/>
      <w:r w:rsidR="00D376C4">
        <w:rPr>
          <w:rStyle w:val="CommentReference"/>
        </w:rPr>
        <w:commentReference w:id="3"/>
      </w:r>
      <w:r w:rsidRPr="008A200B">
        <w:t xml:space="preserve">. </w:t>
      </w:r>
      <w:r>
        <w:t>However, the ability of soils to maintain—let alone increase—their C sequestration capacity is threatened by climate perturbation and land-use intensification</w:t>
      </w:r>
      <w:r w:rsidR="009C1036">
        <w:t xml:space="preserve"> </w:t>
      </w:r>
      <w:r>
        <w:fldChar w:fldCharType="begin" w:fldLock="1"/>
      </w:r>
      <w:r w:rsidR="00D167BD">
        <w:instrText>ADDIN CSL_CITATION {"citationItems":[{"id":"ITEM-1","itemData":{"ISSN":"0016-7061","author":[{"dropping-particle":"","family":"Lal","given":"Rattan","non-dropping-particle":"","parse-names":false,"suffix":""}],"container-title":"Geoderma","id":"ITEM-1","issue":"1-2","issued":{"date-parts":[["2004"]]},"page":"1-22","publisher":"Elsevier","title":"Soil carbon sequestration to mitigate climate change","type":"article-journal","volume":"123"},"uris":["http://www.mendeley.com/documents/?uuid=66c30694-ccd6-4aa0-8015-1e22a06094a7"]}],"mendeley":{"formattedCitation":"(Lal, 2004)","plainTextFormattedCitation":"(Lal, 2004)","previouslyFormattedCitation":"(Lal, 2004)"},"properties":{"noteIndex":0},"schema":"https://github.com/citation-style-language/schema/raw/master/csl-citation.json"}</w:instrText>
      </w:r>
      <w:r>
        <w:fldChar w:fldCharType="separate"/>
      </w:r>
      <w:r w:rsidR="00093C4B" w:rsidRPr="00093C4B">
        <w:rPr>
          <w:noProof/>
        </w:rPr>
        <w:t>(Lal, 2004)</w:t>
      </w:r>
      <w:r>
        <w:fldChar w:fldCharType="end"/>
      </w:r>
      <w:r>
        <w:t>. A primary, but elusive, factor influencing soil organic carbon (SOC) cycling is the activity of microorganisms</w:t>
      </w:r>
      <w:r w:rsidR="009C1036">
        <w:t xml:space="preserve"> </w:t>
      </w:r>
      <w:r>
        <w:fldChar w:fldCharType="begin" w:fldLock="1"/>
      </w:r>
      <w:r w:rsidR="00D167BD">
        <w:instrText>ADDIN CSL_CITATION {"citationItems":[{"id":"ITEM-1","itemData":{"ISSN":"0027-8424","author":[{"dropping-particle":"","family":"Fierer","given":"Noah","non-dropping-particle":"","parse-names":false,"suffix":""},{"dropping-particle":"","family":"Jackson","given":"Robert B","non-dropping-particle":"","parse-names":false,"suffix":""}],"container-title":"Proceedings of the National Academy of Sciences","id":"ITEM-1","issue":"3","issued":{"date-parts":[["2006"]]},"page":"626-631","publisher":"National Acad Sciences","title":"The diversity and biogeography of soil bacterial communities","type":"article-journal","volume":"103"},"uris":["http://www.mendeley.com/documents/?uuid=ccd9f9b6-8412-41fd-9a4e-e21771c57fd0"]},{"id":"ITEM-2","itemData":{"DOI":"10.1038/s41561-018-0168-7","ISSN":"17520908","abstract":"© 2018, The Author(s). Quantifying soil carbon dynamics is of utmost relevance in the context of global change because soils play an important role in land–atmosphere gas exchange. Our current understanding of both present and future carbon dynamics is limited because we fail to accurately represent soil processes across temporal and spatial scales, partly because of the paucity of data on the relative importance and hierarchical relationships between microbial, geochemical and climatic controls. Here, using observations from a 3,000-kyr-old soil chronosequence preserved in alluvial terrace deposits of the Merced River, California, we show how soil carbon dynamics are driven by the relationship between short-term biotic responses and long-term mineral weathering. We link temperature sensitivity of heterotrophic respiration to biogeochemical soil properties through their relationship with microbial activity and community composition. We found that soil mineralogy, and in particular changes in mineral reactivity and resulting nutrient availability, impacts the response of heterotrophic soil respiration to warming by altering carbon inputs, carbon stabilization, microbial community composition and extracellular enzyme activity. We demonstrate that biogeochemical alteration of the soil matrix (and not short-term warming) controls the composition of microbial communities and strategies to metabolize nutrients. More specifically, weathering first increases and then reduces nutrient availability and retention, as well as the potential of soils to stabilize carbon.","author":[{"dropping-particle":"","family":"Doetterl","given":"S.","non-dropping-particle":"","parse-names":false,"suffix":""},{"dropping-particle":"","family":"Berhe","given":"A. A.","non-dropping-particle":"","parse-names":false,"suffix":""},{"dropping-particle":"","family":"Arnold","given":"C.","non-dropping-particle":"","parse-names":false,"suffix":""},{"dropping-particle":"","family":"Bodé","given":"S.","non-dropping-particle":"","parse-names":false,"suffix":""},{"dropping-particle":"","family":"Fiener","given":"P.","non-dropping-particle":"","parse-names":false,"suffix":""},{"dropping-particle":"","family":"Finke","given":"P.","non-dropping-particle":"","parse-names":false,"suffix":""},{"dropping-particle":"","family":"Fuchslueger","given":"L.","non-dropping-particle":"","parse-names":false,"suffix":""},{"dropping-particle":"","family":"Griepentrog","given":"M.","non-dropping-particle":"","parse-names":false,"suffix":""},{"dropping-particle":"","family":"Harden","given":"J. W.","non-dropping-particle":"","parse-names":false,"suffix":""},{"dropping-particle":"","family":"Nadeu","given":"E.","non-dropping-particle":"","parse-names":false,"suffix":""},{"dropping-particle":"","family":"Schnecker","given":"J.","non-dropping-particle":"","parse-names":false,"suffix":""},{"dropping-particle":"","family":"Six","given":"J.","non-dropping-particle":"","parse-names":false,"suffix":""},{"dropping-particle":"","family":"Trumbore","given":"S.","non-dropping-particle":"","parse-names":false,"suffix":""},{"dropping-particle":"","family":"Oost","given":"K.","non-dropping-particle":"Van","parse-names":false,"suffix":""},{"dropping-particle":"","family":"Vogel","given":"C.","non-dropping-particle":"","parse-names":false,"suffix":""},{"dropping-particle":"","family":"Boeckx","given":"P.","non-dropping-particle":"","parse-names":false,"suffix":""}],"container-title":"Nature Geoscience","id":"ITEM-2","issue":"8","issued":{"date-parts":[["2018"]]},"page":"589-593","publisher":"Springer US","title":"Links among warming, carbon and microbial dynamics mediated by soil mineral weathering","type":"article-journal","volume":"11"},"uris":["http://www.mendeley.com/documents/?uuid=5464e5f7-8c39-45bf-9bd5-78e43a6b5c7c"]}],"mendeley":{"formattedCitation":"(Doetterl et al., 2018; Fierer and Jackson, 2006)","plainTextFormattedCitation":"(Doetterl et al., 2018; Fierer and Jackson, 2006)","previouslyFormattedCitation":"(Doetterl et al., 2018; Fierer and Jackson, 2006)"},"properties":{"noteIndex":0},"schema":"https://github.com/citation-style-language/schema/raw/master/csl-citation.json"}</w:instrText>
      </w:r>
      <w:r>
        <w:fldChar w:fldCharType="separate"/>
      </w:r>
      <w:r w:rsidR="00093C4B" w:rsidRPr="00093C4B">
        <w:rPr>
          <w:noProof/>
        </w:rPr>
        <w:t>(Doetterl et al., 2018; Fierer and Jackson, 2006)</w:t>
      </w:r>
      <w:r>
        <w:fldChar w:fldCharType="end"/>
      </w:r>
      <w:r>
        <w:t>.</w:t>
      </w:r>
      <w:r w:rsidRPr="00092302">
        <w:t xml:space="preserve"> </w:t>
      </w:r>
      <w:r>
        <w:t xml:space="preserve">In any gram of soil, upwards of </w:t>
      </w:r>
      <w:r w:rsidRPr="003445EA">
        <w:t>5x10</w:t>
      </w:r>
      <w:r w:rsidRPr="003445EA">
        <w:rPr>
          <w:vertAlign w:val="superscript"/>
        </w:rPr>
        <w:t>4</w:t>
      </w:r>
      <w:r w:rsidRPr="003445EA">
        <w:t xml:space="preserve"> </w:t>
      </w:r>
      <w:r>
        <w:t xml:space="preserve">different </w:t>
      </w:r>
      <w:r w:rsidRPr="003445EA">
        <w:t>bacterial species</w:t>
      </w:r>
      <w:r w:rsidR="009C1036">
        <w:t xml:space="preserve"> </w:t>
      </w:r>
      <w:r>
        <w:fldChar w:fldCharType="begin" w:fldLock="1"/>
      </w:r>
      <w:r w:rsidR="00D167BD">
        <w:instrText>ADDIN CSL_CITATION {"citationItems":[{"id":"ITEM-1","itemData":{"ISSN":"0027-8424","author":[{"dropping-particle":"","family":"Curtis","given":"Thomas P","non-dropping-particle":"","parse-names":false,"suffix":""},{"dropping-particle":"","family":"Sloan","given":"William T","non-dropping-particle":"","parse-names":false,"suffix":""},{"dropping-particle":"","family":"Scannell","given":"Jack W","non-dropping-particle":"","parse-names":false,"suffix":""}],"container-title":"Proceedings of the National Academy of Sciences","id":"ITEM-1","issue":"16","issued":{"date-parts":[["2002"]]},"page":"10494-10499","publisher":"National Acad Sciences","title":"Estimating prokaryotic diversity and its limits","type":"article-journal","volume":"99"},"uris":["http://www.mendeley.com/documents/?uuid=9d0e92e3-ad56-40ab-a65e-05b749913dd7"]}],"mendeley":{"formattedCitation":"(Curtis et al., 2002)","plainTextFormattedCitation":"(Curtis et al., 2002)","previouslyFormattedCitation":"(Curtis et al., 2002)"},"properties":{"noteIndex":0},"schema":"https://github.com/citation-style-language/schema/raw/master/csl-citation.json"}</w:instrText>
      </w:r>
      <w:r>
        <w:fldChar w:fldCharType="separate"/>
      </w:r>
      <w:r w:rsidR="00093C4B" w:rsidRPr="00093C4B">
        <w:rPr>
          <w:noProof/>
        </w:rPr>
        <w:t>(Curtis et al., 2002)</w:t>
      </w:r>
      <w:r>
        <w:fldChar w:fldCharType="end"/>
      </w:r>
      <w:r>
        <w:t xml:space="preserve"> and</w:t>
      </w:r>
      <w:r w:rsidRPr="00305088">
        <w:t xml:space="preserve"> 2x10</w:t>
      </w:r>
      <w:r w:rsidRPr="00305088">
        <w:rPr>
          <w:vertAlign w:val="superscript"/>
        </w:rPr>
        <w:t>8</w:t>
      </w:r>
      <w:r>
        <w:rPr>
          <w:vertAlign w:val="superscript"/>
        </w:rPr>
        <w:t xml:space="preserve"> </w:t>
      </w:r>
      <w:r w:rsidRPr="00305088">
        <w:t>fungal hyphae</w:t>
      </w:r>
      <w:r w:rsidR="009C1036">
        <w:t xml:space="preserve"> </w:t>
      </w:r>
      <w:r>
        <w:fldChar w:fldCharType="begin" w:fldLock="1"/>
      </w:r>
      <w:r w:rsidR="00D167BD">
        <w:instrText>ADDIN CSL_CITATION {"citationItems":[{"id":"ITEM-1","itemData":{"ISSN":"0008-4026","author":[{"dropping-particle":"","family":"Leake","given":"Jonathan","non-dropping-particle":"","parse-names":false,"suffix":""},{"dropping-particle":"","family":"Johnson","given":"David","non-dropping-particle":"","parse-names":false,"suffix":""},{"dropping-particle":"","family":"Donnelly","given":"Damian","non-dropping-particle":"","parse-names":false,"suffix":""},{"dropping-particle":"","family":"Muckle","given":"Gemma","non-dropping-particle":"","parse-names":false,"suffix":""},{"dropping-particle":"","family":"Boddy","given":"Lynne","non-dropping-particle":"","parse-names":false,"suffix":""},{"dropping-particle":"","family":"Read","given":"David","non-dropping-particle":"","parse-names":false,"suffix":""}],"container-title":"Canadian Journal of Botany","id":"ITEM-1","issue":"8","issued":{"date-parts":[["2004"]]},"page":"1016-1045","publisher":"NRC Research Press","title":"Networks of power and influence: the role of mycorrhizal mycelium in controlling plant communities and agroecosystem functioning","type":"article-journal","volume":"82"},"uris":["http://www.mendeley.com/documents/?uuid=f8bce369-c247-4ae4-b5fc-c126b445c207"]}],"mendeley":{"formattedCitation":"(Leake et al., 2004)","plainTextFormattedCitation":"(Leake et al., 2004)","previouslyFormattedCitation":"(Leake et al., 2004)"},"properties":{"noteIndex":0},"schema":"https://github.com/citation-style-language/schema/raw/master/csl-citation.json"}</w:instrText>
      </w:r>
      <w:r>
        <w:fldChar w:fldCharType="separate"/>
      </w:r>
      <w:r w:rsidR="00093C4B" w:rsidRPr="00093C4B">
        <w:rPr>
          <w:noProof/>
        </w:rPr>
        <w:t>(Leake et al., 2004)</w:t>
      </w:r>
      <w:r>
        <w:fldChar w:fldCharType="end"/>
      </w:r>
      <w:r>
        <w:t xml:space="preserve"> may coexist. These m</w:t>
      </w:r>
      <w:r w:rsidRPr="003445EA">
        <w:t>icro</w:t>
      </w:r>
      <w:r>
        <w:t>bial communities are essential for maintaining ecosystem services and nutrient cycling</w:t>
      </w:r>
      <w:r w:rsidR="009C1036">
        <w:t xml:space="preserve"> </w:t>
      </w:r>
      <w:r>
        <w:fldChar w:fldCharType="begin" w:fldLock="1"/>
      </w:r>
      <w:r w:rsidR="00D167BD">
        <w:instrText>ADDIN CSL_CITATION {"citationItems":[{"id":"ITEM-1","itemData":{"author":[{"dropping-particle":"","family":"Danczak","given":"Robert E","non-dropping-particle":"","parse-names":false,"suffix":""},{"dropping-particle":"","family":"Chu","given":"Rosalie K","non-dropping-particle":"","parse-names":false,"suffix":""},{"dropping-particle":"","family":"Fansler","given":"Sarah J","non-dropping-particle":"","parse-names":false,"suffix":""},{"dropping-particle":"","family":"Goldman","given":"Amy E","non-dropping-particle":"","parse-names":false,"suffix":""},{"dropping-particle":"","family":"Graham","given":"Emily B","non-dropping-particle":"","parse-names":false,"suffix":""},{"dropping-particle":"","family":"Tfaily","given":"Malak M","non-dropping-particle":"","parse-names":false,"suffix":""},{"dropping-particle":"","family":"Toyoda","given":"Jason G","non-dropping-particle":"","parse-names":false,"suffix":""},{"dropping-particle":"","family":"Stegen","given":"James C","non-dropping-particle":"","parse-names":false,"suffix":""}],"container-title":"bioRxiv","id":"ITEM-1","issued":{"date-parts":[["2020"]]},"publisher":"Cold Spring Harbor Laboratory","title":"Unification of environmental metabolomics with metacommunity ecology","type":"article-journal"},"uris":["http://www.mendeley.com/documents/?uuid=5e191e4b-3f59-48d3-8448-a17458753591"]},{"id":"ITEM-2","itemData":{"DOI":"10.1038/s41564-018-0201-z","ISSN":"20585276","abstract":"© 2018, The Author(s). Translating the ever-increasing wealth of information on microbiomes (environment, host or built environment) to advance our understanding of system-level processes is proving to be an exceptional research challenge. One reason for this challenge is that relationships between characteristics of microbiomes and the system-level processes that they influence are often evaluated in the absence of a robust conceptual framework and reported without elucidating the underlying causal mechanisms. The reliance on correlative approaches limits the potential to expand the inference of a single relationship to additional systems and advance the field. We propose that research focused on how microbiomes influence the systems they inhabit should work within a common framework and target known microbial processes that contribute to the system-level processes of interest. Here, we identify three distinct categories of microbiome characteristics (microbial processes, microbial community properties and microbial membership) and propose a framework to empirically link each of these categories to each other and the broader system-level processes that they affect. We posit that it is particularly important to distinguish microbial community properties that can be predicted using constituent taxa (community-aggregated traits) from those properties that cannot currently be predicted using constituent taxa (emergent properties). Existing methods in microbial ecology can be applied to more explicitly elucidate properties within each of these three categories of microbial characteristics and connect them with each other. We view this proposed framework, gleaned from a breadth of research on environmental microbiomes and ecosystem processes, as a promising pathway with the potential to advance discovery and understanding across a broad range of microbiome science.","author":[{"dropping-particle":"","family":"Hall","given":"Ed K.","non-dropping-particle":"","parse-names":false,"suffix":""},{"dropping-particle":"","family":"Bernhardt","given":"Emily S.","non-dropping-particle":"","parse-names":false,"suffix":""},{"dropping-particle":"","family":"Bier","given":"Raven L.","non-dropping-particle":"","parse-names":false,"suffix":""},{"dropping-particle":"","family":"Bradford","given":"Mark A.","non-dropping-particle":"","parse-names":false,"suffix":""},{"dropping-particle":"","family":"Boot","given":"Claudia M.","non-dropping-particle":"","parse-names":false,"suffix":""},{"dropping-particle":"","family":"Cotner","given":"James B.","non-dropping-particle":"","parse-names":false,"suffix":""},{"dropping-particle":"","family":"Giorgio","given":"Paul A.","non-dropping-particle":"del","parse-names":false,"suffix":""},{"dropping-particle":"","family":"Evans","given":"Sarah E.","non-dropping-particle":"","parse-names":false,"suffix":""},{"dropping-particle":"","family":"Graham","given":"Emily B.","non-dropping-particle":"","parse-names":false,"suffix":""},{"dropping-particle":"","family":"Jones","given":"Stuart E.","non-dropping-particle":"","parse-names":false,"suffix":""},{"dropping-particle":"","family":"Lennon","given":"Jay T.","non-dropping-particle":"","parse-names":false,"suffix":""},{"dropping-particle":"","family":"Locey","given":"Kenneth J.","non-dropping-particle":"","parse-names":false,"suffix":""},{"dropping-particle":"","family":"Nemergut","given":"Diana","non-dropping-particle":"","parse-names":false,"suffix":""},{"dropping-particle":"","family":"Osborne","given":"Brooke B.","non-dropping-particle":"","parse-names":false,"suffix":""},{"dropping-particle":"","family":"Rocca","given":"Jennifer D.","non-dropping-particle":"","parse-names":false,"suffix":""},{"dropping-particle":"","family":"Schimel","given":"Joshua P.","non-dropping-particle":"","parse-names":false,"suffix":""},{"dropping-particle":"","family":"Waldrop","given":"Mark P.","non-dropping-particle":"","parse-names":false,"suffix":""},{"dropping-particle":"","family":"Wallenstein","given":"Matthew D.","non-dropping-particle":"","parse-names":false,"suffix":""}],"container-title":"Nature Microbiology","id":"ITEM-2","issue":"9","issued":{"date-parts":[["2018"]]},"page":"977-982","publisher":"Springer US","title":"Understanding how microbiomes influence the systems they inhabit","type":"article-journal","volume":"3"},"uris":["http://www.mendeley.com/documents/?uuid=bf693009-23e6-4be4-b433-4f3dc37f41da"]}],"mendeley":{"formattedCitation":"(Danczak et al., 2020; Hall et al., 2018)","plainTextFormattedCitation":"(Danczak et al., 2020; Hall et al., 2018)","previouslyFormattedCitation":"(Danczak et al., 2020; Hall et al., 2018)"},"properties":{"noteIndex":0},"schema":"https://github.com/citation-style-language/schema/raw/master/csl-citation.json"}</w:instrText>
      </w:r>
      <w:r>
        <w:fldChar w:fldCharType="separate"/>
      </w:r>
      <w:r w:rsidR="00093C4B" w:rsidRPr="00093C4B">
        <w:rPr>
          <w:noProof/>
        </w:rPr>
        <w:t>(Danczak et al., 2020; Hall et al., 2018)</w:t>
      </w:r>
      <w:r>
        <w:fldChar w:fldCharType="end"/>
      </w:r>
      <w:r w:rsidR="00327396">
        <w:t xml:space="preserve"> and their necromass and metabolic byproducts can make up as much as 80% of </w:t>
      </w:r>
      <w:del w:id="4" w:author="Itamar Shabtai" w:date="2020-05-19T22:50:00Z">
        <w:r w:rsidR="00327396" w:rsidDel="00D376C4">
          <w:delText xml:space="preserve">soil organic carbon </w:delText>
        </w:r>
      </w:del>
      <w:ins w:id="5" w:author="Itamar Shabtai" w:date="2020-05-19T22:50:00Z">
        <w:r w:rsidR="00D376C4">
          <w:t xml:space="preserve">SOC </w:t>
        </w:r>
      </w:ins>
      <w:r w:rsidR="00327396">
        <w:fldChar w:fldCharType="begin" w:fldLock="1"/>
      </w:r>
      <w:r w:rsidR="00546E9C">
        <w:instrText>ADDIN CSL_CITATION {"citationItems":[{"id":"ITEM-1","itemData":{"ISSN":"1740-1534","author":[{"dropping-particle":"","family":"Liang","given":"Chao","non-dropping-particle":"","parse-names":false,"suffix":""},{"dropping-particle":"","family":"Balser","given":"Teri C","non-dropping-particle":"","parse-names":false,"suffix":""}],"container-title":"Nature Reviews Microbiology","id":"ITEM-1","issue":"1","issued":{"date-parts":[["2011"]]},"page":"75","publisher":"Nature Publishing Group","title":"Microbial production of recalcitrant organic matter in global soils: implications for productivity and climate policy","type":"article-journal","volume":"9"},"uris":["http://www.mendeley.com/documents/?uuid=dd161e7d-490a-4c6e-98d6-c828c6aca2db"]}],"mendeley":{"formattedCitation":"(Liang and Balser, 2011)","plainTextFormattedCitation":"(Liang and Balser, 2011)","previouslyFormattedCitation":"(Liang and Balser, 2011)"},"properties":{"noteIndex":0},"schema":"https://github.com/citation-style-language/schema/raw/master/csl-citation.json"}</w:instrText>
      </w:r>
      <w:r w:rsidR="00327396">
        <w:fldChar w:fldCharType="separate"/>
      </w:r>
      <w:r w:rsidR="00327396" w:rsidRPr="002208F5">
        <w:rPr>
          <w:noProof/>
        </w:rPr>
        <w:t>(Liang and Balser, 2011)</w:t>
      </w:r>
      <w:r w:rsidR="00327396">
        <w:fldChar w:fldCharType="end"/>
      </w:r>
      <w:r w:rsidR="00327396">
        <w:t xml:space="preserve">. However, </w:t>
      </w:r>
      <w:r>
        <w:t xml:space="preserve">their activity also represents the single largest </w:t>
      </w:r>
      <w:r w:rsidRPr="003445EA">
        <w:t>source of heterotrophic respiration</w:t>
      </w:r>
      <w:r w:rsidR="009C1036">
        <w:t xml:space="preserve"> </w:t>
      </w:r>
      <w:r>
        <w:fldChar w:fldCharType="begin" w:fldLock="1"/>
      </w:r>
      <w:r w:rsidR="00D167BD">
        <w:instrText>ADDIN CSL_CITATION {"citationItems":[{"id":"ITEM-1","itemData":{"ISSN":"0168-2563","author":[{"dropping-particle":"","family":"Schlesinger","given":"William H","non-dropping-particle":"","parse-names":false,"suffix":""},{"dropping-particle":"","family":"Andrews","given":"Jeffrey A","non-dropping-particle":"","parse-names":false,"suffix":""}],"container-title":"Biogeochemistry","id":"ITEM-1","issue":"1","issued":{"date-parts":[["2000"]]},"page":"7-20","publisher":"Springer","title":"Soil respiration and the global carbon cycle","type":"article-journal","volume":"48"},"uris":["http://www.mendeley.com/documents/?uuid=ae253ec6-ea37-43de-8638-c8f7a1e5e939"]}],"mendeley":{"formattedCitation":"(Schlesinger and Andrews, 2000)","plainTextFormattedCitation":"(Schlesinger and Andrews, 2000)","previouslyFormattedCitation":"(Schlesinger and Andrews, 2000)"},"properties":{"noteIndex":0},"schema":"https://github.com/citation-style-language/schema/raw/master/csl-citation.json"}</w:instrText>
      </w:r>
      <w:r>
        <w:fldChar w:fldCharType="separate"/>
      </w:r>
      <w:r w:rsidR="00093C4B" w:rsidRPr="00093C4B">
        <w:rPr>
          <w:noProof/>
        </w:rPr>
        <w:t>(Schlesinger and Andrews, 2000)</w:t>
      </w:r>
      <w:r>
        <w:fldChar w:fldCharType="end"/>
      </w:r>
      <w:r>
        <w:t xml:space="preserve">. </w:t>
      </w:r>
      <w:r w:rsidR="001426D0">
        <w:t xml:space="preserve">The role of microorganisms as a </w:t>
      </w:r>
      <w:r w:rsidR="00740D8C">
        <w:t xml:space="preserve">stabilizing or </w:t>
      </w:r>
      <w:r w:rsidR="001426D0">
        <w:t xml:space="preserve">destabilizing force </w:t>
      </w:r>
      <w:r w:rsidR="00740D8C">
        <w:t>acting upon</w:t>
      </w:r>
      <w:r w:rsidR="001426D0">
        <w:t xml:space="preserve"> SOC depends on environmental factors, substrate quality, and life history traits. </w:t>
      </w:r>
      <w:r w:rsidR="00740D8C">
        <w:t>I</w:t>
      </w:r>
      <w:r w:rsidR="001426D0">
        <w:t xml:space="preserve">mproving our understanding of conditions that induce catabolic respiration </w:t>
      </w:r>
      <w:r w:rsidR="001426D0">
        <w:rPr>
          <w:i/>
          <w:iCs/>
        </w:rPr>
        <w:t xml:space="preserve">versus </w:t>
      </w:r>
      <w:r w:rsidR="001426D0">
        <w:t xml:space="preserve">anabolic growth </w:t>
      </w:r>
      <w:r w:rsidR="001426D0">
        <w:fldChar w:fldCharType="begin" w:fldLock="1"/>
      </w:r>
      <w:r w:rsidR="003A6714">
        <w:instrText>ADDIN CSL_CITATION {"citationItems":[{"id":"ITEM-1","itemData":{"DOI":"10.1038/nmicrobiol.2017.105","abstract":"Studies of the decomposition, transformation and stabilization of soil organic matter (SOM) have dramatically increased in recent years owing to growing interest in studying the global carbon (C) cycle as it pertains to climate change. While it is read- ily accepted that the magnitude of the organic C reservoir in soils depends upon microbial involvement, as soil C dynamics are ultimately the consequence of microbial growth and activity, it remains largely unknown how these microorganism-mediated processes lead to soil C stabilization. Here, we define two pathways—ex vivo modification and in vivo turnover—which jointly explain soil C dynamics driven by microbial catabolism and/or anabolism. Accordingly, we use the conceptual framework of the soil ‘microbial carbon pump’ (MCP) to demonstrate how microorganisms are an active player in soil C storage. The MCP couples microbial production of a set of organic compounds to their further stabilization, which we define as the entombing effect. This integration captures the cumulative long-term legacy of microbial assimilation on SOM formation, with mechanisms (whether via physical protection or a lack of activation energy due to chemical composition) that ultimately enable the entombment of microbial-derived C in soils. We propose a need for increased efforts and seek to inspire new studies that utilize the soil MCP as a conceptual guideline for improving mechanistic understandings of the contributions of soil C dynamics to the responses of the terrestrial C cycle under global change.","author":[{"dropping-particle":"","family":"Liang","given":"Chao","non-dropping-particle":"","parse-names":false,"suffix":""},{"dropping-particle":"","family":"Schimel","given":"Joshua P","non-dropping-particle":"","parse-names":false,"suffix":""},{"dropping-particle":"","family":"Jastrow","given":"Julie D","non-dropping-particle":"","parse-names":false,"suffix":""}],"container-title":"Nature Microbiology","id":"ITEM-1","issue":"8","issued":{"date-parts":[["2017"]]},"page":"17105","publisher":"Macmillan Publishers Limited","title":"The importance of anabolism in microbial control over soil carbon storage","type":"article-journal","volume":"2"},"uris":["http://www.mendeley.com/documents/?uuid=fae7859e-eed2-4e64-bd5d-8862ebf18399"]}],"mendeley":{"formattedCitation":"(Liang et al., 2017a)","plainTextFormattedCitation":"(Liang et al., 2017a)","previouslyFormattedCitation":"(Liang et al., 2017a)"},"properties":{"noteIndex":0},"schema":"https://github.com/citation-style-language/schema/raw/master/csl-citation.json"}</w:instrText>
      </w:r>
      <w:r w:rsidR="001426D0">
        <w:fldChar w:fldCharType="separate"/>
      </w:r>
      <w:r w:rsidR="003A6714" w:rsidRPr="003A6714">
        <w:rPr>
          <w:noProof/>
        </w:rPr>
        <w:t>(Liang et al., 2017a)</w:t>
      </w:r>
      <w:r w:rsidR="001426D0">
        <w:fldChar w:fldCharType="end"/>
      </w:r>
      <w:r w:rsidR="001426D0">
        <w:t xml:space="preserve"> and </w:t>
      </w:r>
      <w:commentRangeStart w:id="6"/>
      <w:r w:rsidR="001426D0">
        <w:t>organize microbial guilds</w:t>
      </w:r>
      <w:r w:rsidR="00546E9C">
        <w:t xml:space="preserve"> </w:t>
      </w:r>
      <w:commentRangeEnd w:id="6"/>
      <w:r w:rsidR="00087651">
        <w:rPr>
          <w:rStyle w:val="CommentReference"/>
        </w:rPr>
        <w:commentReference w:id="6"/>
      </w:r>
      <w:r w:rsidR="00546E9C">
        <w:fldChar w:fldCharType="begin" w:fldLock="1"/>
      </w:r>
      <w:r w:rsidR="00C97094">
        <w:instrText>ADDIN CSL_CITATION {"citationItems":[{"id":"ITEM-1","itemData":{"ISSN":"1751-7370","author":[{"dropping-particle":"","family":"Malik","given":"Ashish A","non-dropping-particle":"","parse-names":false,"suffix":""},{"dropping-particle":"","family":"Martiny","given":"Jennifer B H","non-dropping-particle":"","parse-names":false,"suffix":""},{"dropping-particle":"","family":"Brodie","given":"Eoin L","non-dropping-particle":"","parse-names":false,"suffix":""},{"dropping-particle":"","family":"Martiny","given":"Adam C","non-dropping-particle":"","parse-names":false,"suffix":""},{"dropping-particle":"","family":"Treseder","given":"Kathleen K","non-dropping-particle":"","parse-names":false,"suffix":""},{"dropping-particle":"","family":"Allison","given":"Steven D","non-dropping-particle":"","parse-names":false,"suffix":""}],"container-title":"The ISME journal","id":"ITEM-1","issued":{"date-parts":[["2019"]]},"page":"1-9","publisher":"Nature Publishing Group","title":"Defining trait-based microbial strategies with consequences for soil carbon cycling under climate change","type":"article-journal"},"uris":["http://www.mendeley.com/documents/?uuid=ec46aac3-e2b6-473f-b84b-98b847d87479"]},{"id":"ITEM-2","itemData":{"ISSN":"1751-7370","author":[{"dropping-particle":"","family":"Fierer","given":"Noah","non-dropping-particle":"","parse-names":false,"suffix":""},{"dropping-particle":"","family":"Lauber","given":"Christian L","non-dropping-particle":"","parse-names":false,"suffix":""},{"dropping-particle":"","family":"Ramirez","given":"Kelly S","non-dropping-particle":"","parse-names":false,"suffix":""},{"dropping-particle":"","family":"Zaneveld","given":"Jesse","non-dropping-particle":"","parse-names":false,"suffix":""},{"dropping-particle":"","family":"Bradford","given":"Mark A","non-dropping-particle":"","parse-names":false,"suffix":""},{"dropping-particle":"","family":"Knight","given":"Rob","non-dropping-particle":"","parse-names":false,"suffix":""}],"container-title":"The ISME journal","id":"ITEM-2","issue":"5","issued":{"date-parts":[["2012"]]},"page":"1007-1017","publisher":"Nature Publishing Group","title":"Comparative metagenomic, phylogenetic and physiological analyses of soil microbial communities across nitrogen gradients","type":"article-journal","volume":"6"},"uris":["http://www.mendeley.com/documents/?uuid=dbe58a14-dcb8-4053-9326-906ef3f256e6"]}],"mendeley":{"formattedCitation":"(Fierer et al., 2012; Malik et al., 2019)","plainTextFormattedCitation":"(Fierer et al., 2012; Malik et al., 2019)","previouslyFormattedCitation":"(Fierer et al., 2012; Malik et al., 2019)"},"properties":{"noteIndex":0},"schema":"https://github.com/citation-style-language/schema/raw/master/csl-citation.json"}</w:instrText>
      </w:r>
      <w:r w:rsidR="00546E9C">
        <w:fldChar w:fldCharType="separate"/>
      </w:r>
      <w:r w:rsidR="00546E9C" w:rsidRPr="00546E9C">
        <w:rPr>
          <w:noProof/>
        </w:rPr>
        <w:t>(Fierer et al., 2012; Malik et al., 2019)</w:t>
      </w:r>
      <w:r w:rsidR="00546E9C">
        <w:fldChar w:fldCharType="end"/>
      </w:r>
      <w:r>
        <w:t xml:space="preserve"> </w:t>
      </w:r>
      <w:r w:rsidR="001426D0">
        <w:t>i</w:t>
      </w:r>
      <w:r>
        <w:t xml:space="preserve">s </w:t>
      </w:r>
      <w:r w:rsidR="00740D8C">
        <w:t xml:space="preserve">therefore </w:t>
      </w:r>
      <w:r>
        <w:t>critical for improving IPCC and global C cycle models</w:t>
      </w:r>
      <w:r w:rsidR="009C1036">
        <w:t xml:space="preserve"> </w:t>
      </w:r>
      <w:r>
        <w:fldChar w:fldCharType="begin" w:fldLock="1"/>
      </w:r>
      <w:r w:rsidR="00D167BD">
        <w:instrText>ADDIN CSL_CITATION {"citationItems":[{"id":"ITEM-1","itemData":{"DOI":"10.1038/nclimate3071","ISBN":"1758-678X","ISSN":"17586798","abstract":"Planetary warming may be exacerbated if it accelerates loss of soil carbon to the atmosphere. This carbon-cycle–climate feedback is included in climate projections. Yet, despite ancillary data supporting a positive feedback, there is limited evidence for soil carbon loss under warming. The low confidence engendered in feedback projections is reduced further by the common representation in models of an outdated knowledge of soil carbon turnover. ‘Model-knowledge integration’ — representing in models an advanced understanding of soil carbon stabilization — is the first step to build confidence. This will inform experiments that further increase confidence by resolving competing mechanisms that most influence projected soil-carbon stocks. Improving feedback projections is an imperative for establishing greenhouse gas emission targets that limit climate change.","author":[{"dropping-particle":"","family":"Bradford","given":"Mark A.","non-dropping-particle":"","parse-names":false,"suffix":""},{"dropping-particle":"","family":"Wieder","given":"William R.","non-dropping-particle":"","parse-names":false,"suffix":""},{"dropping-particle":"","family":"Bonan","given":"Gordon B.","non-dropping-particle":"","parse-names":false,"suffix":""},{"dropping-particle":"","family":"Fierer","given":"Noah","non-dropping-particle":"","parse-names":false,"suffix":""},{"dropping-particle":"","family":"Raymond","given":"Peter A.","non-dropping-particle":"","parse-names":false,"suffix":""},{"dropping-particle":"","family":"Crowther","given":"Thomas W.","non-dropping-particle":"","parse-names":false,"suffix":""}],"container-title":"Nature Climate Change","id":"ITEM-1","issue":"8","issued":{"date-parts":[["2016"]]},"page":"751-758","publisher":"Nature Publishing Group","title":"Managing uncertainty in soil carbon feedbacks to climate change","type":"article-journal","volume":"6"},"uris":["http://www.mendeley.com/documents/?uuid=664432cd-f790-4f4c-9553-da3a3bea7fc4"]},{"id":"ITEM-2","itemData":{"DOI":"10.1038/nature20150","ISBN":"0008-5472 (Print)\\r0008-5472 (Linking)","ISSN":"0028-0836","PMID":"11507039","abstract":"The majority of the Earth’s terrestrial carbon is stored in the soil. If anthropogenic warming stimulates the loss of this carbon to the atmosphere, it could drive further planetary warming1–4. Despite evidence that warming enhances carbon fluxes to and from the soil5,6, the net global balance between these responses remains uncertain. Here we present a comprehensive analysis of warming- induced changes in soil carbon stocks by assembling data from 49 field experiments located across North America, Europe and Asia. We find that the effects of warming are contingent on the size of the initial soil carbon stock, with considerable losses occurring in high-latitude areas. By extrapolating this empirical relationship to the global scale, we provide estimates of soil carbon sensitivity to warming that may help to constrain Earth system model projections. Our empirical relationship suggests that global soil carbon stocks in the upper soil horizons will fall by 30 ± 30 petagrams of carbon to 203 ± 161 petagrams of carbon under one degree of warming, depending on the rate at which the effects of warming are realized. Under the conservative assumption that the response of soil carbon to warming occurs within a year, a business-as-usual climate scenario would drive the loss of 55 ± 50 petagrams of carbon from the upper soil horizons by 2050. This value is around 12–17 per cent of the expected anthropogenic emissions over this period7,8. Despite the considerable uncertainty in our estimates, the direction of the global soil carbon response is consistent across all scenarios. This provides strong empirical support for the idea that rising temperatures will stimulate the net loss of soil carbon to the atmosphere, driving a positive land carbon–climate feedback that could accelerate climate change.","author":[{"dropping-particle":"","family":"Crowther","given":"TW","non-dropping-particle":"","parse-names":false,"suffix":""},{"dropping-particle":"","family":"Todd-Brown","given":"KEO","non-dropping-particle":"","parse-names":false,"suffix":""},{"dropping-particle":"","family":"Rowe","given":"CW","non-dropping-particle":"","parse-names":false,"suffix":""},{"dropping-particle":"","family":"Wieder","given":"WR","non-dropping-particle":"","parse-names":false,"suffix":""},{"dropping-particle":"","family":"Carey","given":"JC","non-dropping-particle":"","parse-names":false,"suffix":""},{"dropping-particle":"","family":"Machmuller","given":"MB","non-dropping-particle":"","parse-names":false,"suffix":""},{"dropping-particle":"","family":"Snoek","given":"LB","non-dropping-particle":"","parse-names":false,"suffix":""},{"dropping-particle":"","family":"Fang","given":"S","non-dropping-particle":"","parse-names":false,"suffix":""},{"dropping-particle":"","family":"Zhou","given":"G","non-dropping-particle":"","parse-names":false,"suffix":""},{"dropping-particle":"","family":"Allison","given":"SD","non-dropping-particle":"","parse-names":false,"suffix":""},{"dropping-particle":"","family":"Blair","given":"JM","non-dropping-particle":"","parse-names":false,"suffix":""},{"dropping-particle":"","family":"Bridgham","given":"SD","non-dropping-particle":"","parse-names":false,"suffix":""},{"dropping-particle":"","family":"Burton","given":"AJ","non-dropping-particle":"","parse-names":false,"suffix":""},{"dropping-particle":"","family":"Carrillo","given":"Y","non-dropping-particle":"","parse-names":false,"suffix":""},{"dropping-particle":"","family":"Reich","given":"PB","non-dropping-particle":"","parse-names":false,"suffix":""},{"dropping-particle":"","family":"Clark","given":"JS","non-dropping-particle":"","parse-names":false,"suffix":""},{"dropping-particle":"","family":"Classen","given":"AT","non-dropping-particle":"","parse-names":false,"suffix":""},{"dropping-particle":"","family":"Dijkstra","given":"FA","non-dropping-particle":"","parse-names":false,"suffix":""},{"dropping-particle":"","family":"Elberling","given":"B","non-dropping-particle":"","parse-names":false,"suffix":""},{"dropping-particle":"","family":"Emmett","given":"BA","non-dropping-particle":"","parse-names":false,"suffix":""},{"dropping-particle":"","family":"Estiarte","given":"M","non-dropping-particle":"","parse-names":false,"suffix":""},{"dropping-particle":"","family":"Frey","given":"SD","non-dropping-particle":"","parse-names":false,"suffix":""},{"dropping-particle":"","family":"Guo","given":"J","non-dropping-particle":"","parse-names":false,"suffix":""},{"dropping-particle":"","family":"Harte","given":"J","non-dropping-particle":"","parse-names":false,"suffix":""},{"dropping-particle":"","family":"Jiang","given":"L","non-dropping-particle":"","parse-names":false,"suffix":""},{"dropping-particle":"","family":"Johnson","given":"BR","non-dropping-particle":"","parse-names":false,"suffix":""},{"dropping-particle":"","family":"Kröel-Dulay","given":"G","non-dropping-particle":"","parse-names":false,"suffix":""},{"dropping-particle":"","family":"Larsen","given":"KS","non-dropping-particle":"","parse-names":false,"suffix":""},{"dropping-particle":"","family":"Laudon","given":"H","non-dropping-particle":"","parse-names":false,"suffix":""},{"dropping-particle":"","family":"Lavallee","given":"JM","non-dropping-particle":"","parse-names":false,"suffix":""},{"dropping-particle":"","family":"Luo","given":"Y","non-dropping-particle":"","parse-names":false,"suffix":""},{"dropping-particle":"","family":"Lupascu","given":"M","non-dropping-particle":"","parse-names":false,"suffix":""},{"dropping-particle":"","family":"Ma","given":"LN","non-dropping-particle":"","parse-names":false,"suffix":""},{"dropping-particle":"","family":"Marhan","given":"S","non-dropping-particle":"","parse-names":false,"suffix":""},{"dropping-particle":"","family":"Michelsen","given":"A","non-dropping-particle":"","parse-names":false,"suffix":""},{"dropping-particle":"","family":"Mohan","given":"J","non-dropping-particle":"","parse-names":false,"suffix":""},{"dropping-particle":"","family":"Niu","given":"S","non-dropping-particle":"","parse-names":false,"suffix":""},{"dropping-particle":"","family":"Pendall","given":"E","non-dropping-particle":"","parse-names":false,"suffix":""},{"dropping-particle":"","family":"Penuelas","given":"J","non-dropping-particle":"","parse-names":false,"suffix":""},{"dropping-particle":"","family":"Pfeifer-Meister","given":"L","non-dropping-particle":"","parse-names":false,"suffix":""},{"dropping-particle":"","family":"Poll","given":"C","non-dropping-particle":"","parse-names":false,"suffix":""},{"dropping-particle":"","family":"Reinsch","given":"S","non-dropping-particle":"","parse-names":false,"suffix":""},{"dropping-particle":"","family":"Reynolds","given":"LL","non-dropping-particle":"","parse-names":false,"suffix":""},{"dropping-particle":"","family":"Schmidth","given":"IK","non-dropping-particle":"","parse-names":false,"suffix":""},{"dropping-particle":"","family":"Sistla","given":"S","non-dropping-particle":"","parse-names":false,"suffix":""},{"dropping-particle":"","family":"Sokol","given":"NW","non-dropping-particle":"","parse-names":false,"suffix":""},{"dropping-particle":"","family":"Templer","given":"PH","non-dropping-particle":"","parse-names":false,"suffix":""},{"dropping-particle":"","family":"Treseder","given":"KK","non-dropping-particle":"","parse-names":false,"suffix":""},{"dropping-particle":"","family":"Welker","given":"JM","non-dropping-particle":"","parse-names":false,"suffix":""},{"dropping-particle":"","family":"Bradford","given":"MA","non-dropping-particle":"","parse-names":false,"suffix":""}],"container-title":"Nature","id":"ITEM-2","issue":"540","issued":{"date-parts":[["2016"]]},"page":"104-108","title":"Quantifying global soil C losses in response to warming","type":"article-journal","volume":"104"},"uris":["http://www.mendeley.com/documents/?uuid=b7404b0b-58d0-4767-aa24-4f1daeae0e40"]}],"mendeley":{"formattedCitation":"(Bradford et al., 2016; Crowther et al., 2016)","plainTextFormattedCitation":"(Bradford et al., 2016; Crowther et al., 2016)","previouslyFormattedCitation":"(Bradford et al., 2016; Crowther et al., 2016)"},"properties":{"noteIndex":0},"schema":"https://github.com/citation-style-language/schema/raw/master/csl-citation.json"}</w:instrText>
      </w:r>
      <w:r>
        <w:fldChar w:fldCharType="separate"/>
      </w:r>
      <w:r w:rsidR="00093C4B" w:rsidRPr="00093C4B">
        <w:rPr>
          <w:noProof/>
        </w:rPr>
        <w:t>(Bradford et al., 2016; Crowther et al., 2016)</w:t>
      </w:r>
      <w:r>
        <w:fldChar w:fldCharType="end"/>
      </w:r>
      <w:r>
        <w:t xml:space="preserve">. </w:t>
      </w:r>
      <w:r w:rsidR="00F56F61">
        <w:t>This</w:t>
      </w:r>
      <w:r>
        <w:t xml:space="preserve"> information will </w:t>
      </w:r>
      <w:r w:rsidR="00F56F61">
        <w:t xml:space="preserve">also </w:t>
      </w:r>
      <w:r>
        <w:t>help inform policy and decision-making processes, improve sustainable land management, and increase the adoption of ‘natural climate solutions’</w:t>
      </w:r>
      <w:r w:rsidR="009C1036">
        <w:t xml:space="preserve"> </w:t>
      </w:r>
      <w:r>
        <w:fldChar w:fldCharType="begin" w:fldLock="1"/>
      </w:r>
      <w:r w:rsidR="00D167BD">
        <w:instrText>ADDIN CSL_CITATION {"citationItems":[{"id":"ITEM-1","itemData":{"ISSN":"0027-8424","author":[{"dropping-particle":"","family":"Griscom","given":"Bronson W","non-dropping-particle":"","parse-names":false,"suffix":""},{"dropping-particle":"","family":"Adams","given":"Justin","non-dropping-particle":"","parse-names":false,"suffix":""},{"dropping-particle":"","family":"Ellis","given":"Peter W","non-dropping-particle":"","parse-names":false,"suffix":""},{"dropping-particle":"","family":"Houghton","given":"Richard A","non-dropping-particle":"","parse-names":false,"suffix":""},{"dropping-particle":"","family":"Lomax","given":"Guy","non-dropping-particle":"","parse-names":false,"suffix":""},{"dropping-particle":"","family":"Miteva","given":"Daniela A","non-dropping-particle":"","parse-names":false,"suffix":""},{"dropping-particle":"","family":"Schlesinger","given":"William H","non-dropping-particle":"","parse-names":false,"suffix":""},{"dropping-particle":"","family":"Shoch","given":"David","non-dropping-particle":"","parse-names":false,"suffix":""},{"dropping-particle":"V","family":"Siikamäki","given":"Juha","non-dropping-particle":"","parse-names":false,"suffix":""},{"dropping-particle":"","family":"Smith","given":"Pete","non-dropping-particle":"","parse-names":false,"suffix":""}],"container-title":"Proceedings of the National Academy of Sciences","id":"ITEM-1","issue":"44","issued":{"date-parts":[["2017"]]},"page":"11645-11650","publisher":"National Acad Sciences","title":"Natural climate solutions","type":"article-journal","volume":"114"},"uris":["http://www.mendeley.com/documents/?uuid=76a18448-f954-4b7d-a3f6-6976ba9b8c79"]},{"id":"ITEM-2","itemData":{"ISSN":"0036-8075","author":[{"dropping-particle":"","family":"Bastin","given":"Jean-Francois","non-dropping-particle":"","parse-names":false,"suffix":""},{"dropping-particle":"","family":"Finegold","given":"Yelena","non-dropping-particle":"","parse-names":false,"suffix":""},{"dropping-particle":"","family":"Garcia","given":"Claude","non-dropping-particle":"","parse-names":false,"suffix":""},{"dropping-particle":"","family":"Mollicone","given":"Danilo","non-dropping-particle":"","parse-names":false,"suffix":""},{"dropping-particle":"","family":"Rezende","given":"Marcelo","non-dropping-particle":"","parse-names":false,"suffix":""},{"dropping-particle":"","family":"Routh","given":"Devin","non-dropping-particle":"","parse-names":false,"suffix":""},{"dropping-particle":"","family":"Zohner","given":"Constantin M","non-dropping-particle":"","parse-names":false,"suffix":""},{"dropping-particle":"","family":"Crowther","given":"Thomas W","non-dropping-particle":"","parse-names":false,"suffix":""}],"container-title":"Science","id":"ITEM-2","issue":"6448","issued":{"date-parts":[["2019"]]},"page":"76-79","publisher":"American Association for the Advancement of Science","title":"The global tree restoration potential","type":"article-journal","volume":"365"},"uris":["http://www.mendeley.com/documents/?uuid=e4d076dd-df24-4360-a34e-ec55544f8cae"]}],"mendeley":{"formattedCitation":"(Bastin et al., 2019; Griscom et al., 2017)","plainTextFormattedCitation":"(Bastin et al., 2019; Griscom et al., 2017)","previouslyFormattedCitation":"(Bastin et al., 2019; Griscom et al., 2017)"},"properties":{"noteIndex":0},"schema":"https://github.com/citation-style-language/schema/raw/master/csl-citation.json"}</w:instrText>
      </w:r>
      <w:r>
        <w:fldChar w:fldCharType="separate"/>
      </w:r>
      <w:r w:rsidR="00093C4B" w:rsidRPr="00093C4B">
        <w:rPr>
          <w:noProof/>
        </w:rPr>
        <w:t>(Bastin et al., 2019; Griscom et al., 2017)</w:t>
      </w:r>
      <w:r>
        <w:fldChar w:fldCharType="end"/>
      </w:r>
      <w:r>
        <w:t xml:space="preserve"> to help decarbonize the atmosphere.</w:t>
      </w:r>
    </w:p>
    <w:p w14:paraId="6D6276C9" w14:textId="2DB0192C" w:rsidR="00C27DBE" w:rsidRDefault="00B96BB7" w:rsidP="00A5414D">
      <w:pPr>
        <w:ind w:firstLine="720"/>
        <w:rPr>
          <w:ins w:id="7" w:author="Lynch,Laurel" w:date="2020-05-22T07:13:00Z"/>
        </w:rPr>
      </w:pPr>
      <w:r>
        <w:t>While the genomic revolution has increased our appreciation for the diversity and function of soil microorganisms, we have yet to characterize how their ecological strategies and functional traits contribute to SOM formation and persistence. Untangling these processes is critical for understanding how microbial metabolism structures the chemical composition and long-term fate of soil C</w:t>
      </w:r>
      <w:r w:rsidR="009C1036">
        <w:t xml:space="preserve"> </w:t>
      </w:r>
      <w:r>
        <w:fldChar w:fldCharType="begin" w:fldLock="1"/>
      </w:r>
      <w:r w:rsidR="00D167BD">
        <w:instrText>ADDIN CSL_CITATION {"citationItems":[{"id":"ITEM-1","itemData":{"DOI":"10.1038/s41561-018-0168-7","ISSN":"17520908","abstract":"© 2018, The Author(s). Quantifying soil carbon dynamics is of utmost relevance in the context of global change because soils play an important role in land–atmosphere gas exchange. Our current understanding of both present and future carbon dynamics is limited because we fail to accurately represent soil processes across temporal and spatial scales, partly because of the paucity of data on the relative importance and hierarchical relationships between microbial, geochemical and climatic controls. Here, using observations from a 3,000-kyr-old soil chronosequence preserved in alluvial terrace deposits of the Merced River, California, we show how soil carbon dynamics are driven by the relationship between short-term biotic responses and long-term mineral weathering. We link temperature sensitivity of heterotrophic respiration to biogeochemical soil properties through their relationship with microbial activity and community composition. We found that soil mineralogy, and in particular changes in mineral reactivity and resulting nutrient availability, impacts the response of heterotrophic soil respiration to warming by altering carbon inputs, carbon stabilization, microbial community composition and extracellular enzyme activity. We demonstrate that biogeochemical alteration of the soil matrix (and not short-term warming) controls the composition of microbial communities and strategies to metabolize nutrients. More specifically, weathering first increases and then reduces nutrient availability and retention, as well as the potential of soils to stabilize carbon.","author":[{"dropping-particle":"","family":"Doetterl","given":"S.","non-dropping-particle":"","parse-names":false,"suffix":""},{"dropping-particle":"","family":"Berhe","given":"A. A.","non-dropping-particle":"","parse-names":false,"suffix":""},{"dropping-particle":"","family":"Arnold","given":"C.","non-dropping-particle":"","parse-names":false,"suffix":""},{"dropping-particle":"","family":"Bodé","given":"S.","non-dropping-particle":"","parse-names":false,"suffix":""},{"dropping-particle":"","family":"Fiener","given":"P.","non-dropping-particle":"","parse-names":false,"suffix":""},{"dropping-particle":"","family":"Finke","given":"P.","non-dropping-particle":"","parse-names":false,"suffix":""},{"dropping-particle":"","family":"Fuchslueger","given":"L.","non-dropping-particle":"","parse-names":false,"suffix":""},{"dropping-particle":"","family":"Griepentrog","given":"M.","non-dropping-particle":"","parse-names":false,"suffix":""},{"dropping-particle":"","family":"Harden","given":"J. W.","non-dropping-particle":"","parse-names":false,"suffix":""},{"dropping-particle":"","family":"Nadeu","given":"E.","non-dropping-particle":"","parse-names":false,"suffix":""},{"dropping-particle":"","family":"Schnecker","given":"J.","non-dropping-particle":"","parse-names":false,"suffix":""},{"dropping-particle":"","family":"Six","given":"J.","non-dropping-particle":"","parse-names":false,"suffix":""},{"dropping-particle":"","family":"Trumbore","given":"S.","non-dropping-particle":"","parse-names":false,"suffix":""},{"dropping-particle":"","family":"Oost","given":"K.","non-dropping-particle":"Van","parse-names":false,"suffix":""},{"dropping-particle":"","family":"Vogel","given":"C.","non-dropping-particle":"","parse-names":false,"suffix":""},{"dropping-particle":"","family":"Boeckx","given":"P.","non-dropping-particle":"","parse-names":false,"suffix":""}],"container-title":"Nature Geoscience","id":"ITEM-1","issue":"8","issued":{"date-parts":[["2018"]]},"page":"589-593","publisher":"Springer US","title":"Links among warming, carbon and microbial dynamics mediated by soil mineral weathering","type":"article-journal","volume":"11"},"uris":["http://www.mendeley.com/documents/?uuid=5464e5f7-8c39-45bf-9bd5-78e43a6b5c7c"]}],"mendeley":{"formattedCitation":"(Doetterl et al., 2018)","plainTextFormattedCitation":"(Doetterl et al., 2018)","previouslyFormattedCitation":"(Doetterl et al., 2018)"},"properties":{"noteIndex":0},"schema":"https://github.com/citation-style-language/schema/raw/master/csl-citation.json"}</w:instrText>
      </w:r>
      <w:r>
        <w:fldChar w:fldCharType="separate"/>
      </w:r>
      <w:r w:rsidR="00093C4B" w:rsidRPr="00093C4B">
        <w:rPr>
          <w:noProof/>
        </w:rPr>
        <w:t>(Doetterl et al., 2018)</w:t>
      </w:r>
      <w:r>
        <w:fldChar w:fldCharType="end"/>
      </w:r>
      <w:r>
        <w:t>.</w:t>
      </w:r>
      <w:r w:rsidR="003376BC">
        <w:t xml:space="preserve"> </w:t>
      </w:r>
      <w:commentRangeStart w:id="8"/>
      <w:r w:rsidR="00C27DBE">
        <w:t xml:space="preserve">A central intermediary in the continuum between active microbial decomposer and persistent SOC is dissolved organic carbon (DOC). </w:t>
      </w:r>
      <w:commentRangeEnd w:id="8"/>
      <w:r w:rsidR="00862DE1">
        <w:rPr>
          <w:rStyle w:val="CommentReference"/>
        </w:rPr>
        <w:commentReference w:id="8"/>
      </w:r>
      <w:r w:rsidR="00C27DBE">
        <w:t xml:space="preserve">The stabilization of DOC on mineral surfaces can account for 20-89% of total SOC stocks in forested ecosystems </w:t>
      </w:r>
      <w:r w:rsidR="00C27DBE">
        <w:fldChar w:fldCharType="begin" w:fldLock="1"/>
      </w:r>
      <w:r w:rsidR="00C27DBE">
        <w:instrText>ADDIN CSL_CITATION {"citationItems":[{"id":"ITEM-1","itemData":{"author":[{"dropping-particle":"","family":"Gross","given":"Cole D","non-dropping-particle":"","parse-names":false,"suffix":""},{"dropping-particle":"","family":"Harrison","given":"Robert B","non-dropping-particle":"","parse-names":false,"suffix":""}],"container-title":"Soil Systems","id":"ITEM-1","issue":"2","issued":{"date-parts":[["2019"]]},"page":"28","publisher":"Multidisciplinary Digital Publishing Institute","title":"The case for digging deeper: soil organic carbon storage, dynamics, and controls in our changing world","type":"article-journal","volume":"3"},"uris":["http://www.mendeley.com/documents/?uuid=3b62ad90-a46d-4d6b-94b3-ce56d8dd44c0"]}],"mendeley":{"formattedCitation":"(Gross and Harrison, 2019)","plainTextFormattedCitation":"(Gross and Harrison, 2019)","previouslyFormattedCitation":"(Gross and Harrison, 2019)"},"properties":{"noteIndex":0},"schema":"https://github.com/citation-style-language/schema/raw/master/csl-citation.json"}</w:instrText>
      </w:r>
      <w:r w:rsidR="00C27DBE">
        <w:fldChar w:fldCharType="separate"/>
      </w:r>
      <w:r w:rsidR="00C27DBE" w:rsidRPr="00C97094">
        <w:rPr>
          <w:noProof/>
        </w:rPr>
        <w:t>(Gross and Harrison, 2019)</w:t>
      </w:r>
      <w:r w:rsidR="00C27DBE">
        <w:fldChar w:fldCharType="end"/>
      </w:r>
      <w:r w:rsidR="00C27DBE">
        <w:t xml:space="preserve">, but controls on its </w:t>
      </w:r>
      <w:r w:rsidR="00087651">
        <w:t xml:space="preserve">composition </w:t>
      </w:r>
      <w:r w:rsidR="00C27DBE">
        <w:t xml:space="preserve">and </w:t>
      </w:r>
      <w:r w:rsidR="00862DE1">
        <w:t xml:space="preserve">impact on microbial activity </w:t>
      </w:r>
      <w:r w:rsidR="00C27DBE">
        <w:t xml:space="preserve">remain unresolved. This is in part due to the immense diversity of DOC compounds: a single sample can contain upwards of 20,000 molecular formulae with varying degrees of chemical reactivity and structural complexity </w:t>
      </w:r>
      <w:r w:rsidR="00C27DBE">
        <w:fldChar w:fldCharType="begin" w:fldLock="1"/>
      </w:r>
      <w:r w:rsidR="00C27DBE">
        <w:instrText>ADDIN CSL_CITATION {"citationItems":[{"id":"ITEM-1","itemData":{"DOI":"10.1038/s41467-018-05665-9","ISBN":"4146701805","ISSN":"20411723","abstract":"Natural dissolved organic matter (DOM) comprises a broad range of dissolved organic molecules in aquatic systems and is among the most complex molecular mixtures known. Here we show, by comparing detailed structural fingerprints of individual molecular formulae in DOM from a set of four marine and one freshwater environments, that a major component of DOM is molecularly indistinguishable in these diverse samples. Molecular conformity was not only apparent by the co-occurrence of thousands of identical molecular formulae, but also by identical structural features of those isomers that collectively represent a molecular formula. The presence of a large pool of compounds with identical structural features in DOM is likely the result of a cascade of degradation processes or common synthetic pathways that ultimately lead to the formation of a universal background, regardless of origin and history of the organic material. This novel insight impacts our understanding of long-term turnover of DOM as the underlying mechanisms are possibly universal.","author":[{"dropping-particle":"","family":"Zark","given":"Maren","non-dropping-particle":"","parse-names":false,"suffix":""},{"dropping-particle":"","family":"Dittmar","given":"Thorsten","non-dropping-particle":"","parse-names":false,"suffix":""}],"container-title":"Nature Communications","id":"ITEM-1","issue":"1","issued":{"date-parts":[["2018"]]},"publisher":"Springer US","title":"Universal molecular structures in natural dissolved organic matter","type":"article-journal","volume":"9"},"uris":["http://www.mendeley.com/documents/?uuid=525c5964-6923-4771-ae27-1297aba9263e"]},{"id":"ITEM-2","itemData":{"DOI":"10.1016/B978-0-08-095975-7.01010-X","ISBN":"9780080983004","ISSN":"0-08-043751-6","abstract":"The oceanic water column has not been a traditional object for geochemical research, and dissolved organic matter (DOM) used to be an exotic topic at geochemical conferences. This is no longer the case as the DOM pool is now recognized as paralleling the sedimentary record as an information-rich set of tracers. These molecules carry the signatures of their source and subsequent journey through the environment. Most of the photosynthetic production in the ocean is consumed by bacteria. Bacteria can only assimilate dissolved molecules, and DOM is therefore the main mediator for the flux of energy in the ocean. A minor fraction of DOM, however, escapes microbial decomposition. This fraction of DOM has accumulated to one of the largest organic carbon pools on Earth. DOM contains as much carbon as all living biomass on the continents and oceans combined and a similar amount of carbon as atmospheric CO2. Due to its great size, even minor changes in the DOM pool will impact global biogeochemical cycles and the heat budget of the Earth. The accumulation of DOM in the ocean over several millennia is enigmatic and contradicts established paradigms in geochemistry for organic matter stabilization. This chapter focuses on major concepts, the fundamental challenges, and the future directions of this fast-growing field of research. © 2014 Elsevier Ltd. All rights reserved.","author":[{"dropping-particle":"","family":"Dittmar","given":"T.","non-dropping-particle":"","parse-names":false,"suffix":""},{"dropping-particle":"","family":"Stubbins","given":"A.","non-dropping-particle":"","parse-names":false,"suffix":""}],"container-title":"Treatise on Geochemistry: Second Edition","edition":"2","id":"ITEM-2","issue":"December","issued":{"date-parts":[["2013"]]},"number-of-pages":"125-156","publisher":"Elsevier Ltd.","title":"Dissolved Organic Matter in Aquatic Systems","type":"book","volume":"12"},"uris":["http://www.mendeley.com/documents/?uuid=61f524a4-9efd-49ab-b478-dd6258f809fa"]}],"mendeley":{"formattedCitation":"(Dittmar and Stubbins, 2013; Zark and Dittmar, 2018)","plainTextFormattedCitation":"(Dittmar and Stubbins, 2013; Zark and Dittmar, 2018)","previouslyFormattedCitation":"(Dittmar and Stubbins, 2013; Zark and Dittmar, 2018)"},"properties":{"noteIndex":0},"schema":"https://github.com/citation-style-language/schema/raw/master/csl-citation.json"}</w:instrText>
      </w:r>
      <w:r w:rsidR="00C27DBE">
        <w:fldChar w:fldCharType="separate"/>
      </w:r>
      <w:r w:rsidR="00C27DBE" w:rsidRPr="00D167BD">
        <w:rPr>
          <w:noProof/>
        </w:rPr>
        <w:t>(Dittmar and Stubbins, 2013; Zark and Dittmar, 2018)</w:t>
      </w:r>
      <w:r w:rsidR="00C27DBE">
        <w:fldChar w:fldCharType="end"/>
      </w:r>
      <w:r w:rsidR="00C27DBE">
        <w:t xml:space="preserve">. DOC is also one of the world’s largest active C pools, containing a similar amount of C as all living biomass in terrestrial and marine environments combined </w:t>
      </w:r>
      <w:r w:rsidR="00C27DBE">
        <w:fldChar w:fldCharType="begin" w:fldLock="1"/>
      </w:r>
      <w:r w:rsidR="00C27DBE">
        <w:instrText>ADDIN CSL_CITATION {"citationItems":[{"id":"ITEM-1","itemData":{"author":[{"dropping-particle":"","family":"Hedges","given":"John I","non-dropping-particle":"","parse-names":false,"suffix":""}],"container-title":"Mar. Chem","id":"ITEM-1","issue":"1-3","issued":{"date-parts":[["1992"]]},"page":"67-93","title":"Global biogeochemical cycles: progress and problems","type":"article-journal","volume":"39"},"uris":["http://www.mendeley.com/documents/?uuid=dbd573c2-d921-4d82-bd51-338091bba8fb"]}],"mendeley":{"formattedCitation":"(Hedges, 1992)","plainTextFormattedCitation":"(Hedges, 1992)","previouslyFormattedCitation":"(Hedges, 1992)"},"properties":{"noteIndex":0},"schema":"https://github.com/citation-style-language/schema/raw/master/csl-citation.json"}</w:instrText>
      </w:r>
      <w:r w:rsidR="00C27DBE">
        <w:fldChar w:fldCharType="separate"/>
      </w:r>
      <w:r w:rsidR="00C27DBE" w:rsidRPr="00093C4B">
        <w:rPr>
          <w:noProof/>
        </w:rPr>
        <w:t>(Hedges, 1992)</w:t>
      </w:r>
      <w:r w:rsidR="00C27DBE">
        <w:fldChar w:fldCharType="end"/>
      </w:r>
      <w:r w:rsidR="00C27DBE">
        <w:t xml:space="preserve">. Importantly, DOC represents both a substrate for microbial metabolism as well as a repository of spent metabolic byproducts </w:t>
      </w:r>
      <w:r w:rsidR="00C27DBE">
        <w:fldChar w:fldCharType="begin" w:fldLock="1"/>
      </w:r>
      <w:r w:rsidR="00C27DBE">
        <w:instrText>ADDIN CSL_CITATION {"citationItems":[{"id":"ITEM-1","itemData":{"author":[{"dropping-particle":"","family":"Danczak","given":"Robert E","non-dropping-particle":"","parse-names":false,"suffix":""},{"dropping-particle":"","family":"Chu","given":"Rosalie K","non-dropping-particle":"","parse-names":false,"suffix":""},{"dropping-particle":"","family":"Fansler","given":"Sarah J","non-dropping-particle":"","parse-names":false,"suffix":""},{"dropping-particle":"","family":"Goldman","given":"Amy E","non-dropping-particle":"","parse-names":false,"suffix":""},{"dropping-particle":"","family":"Graham","given":"Emily B","non-dropping-particle":"","parse-names":false,"suffix":""},{"dropping-particle":"","family":"Tfaily","given":"Malak M","non-dropping-particle":"","parse-names":false,"suffix":""},{"dropping-particle":"","family":"Toyoda","given":"Jason G","non-dropping-particle":"","parse-names":false,"suffix":""},{"dropping-particle":"","family":"Stegen","given":"James C","non-dropping-particle":"","parse-names":false,"suffix":""}],"container-title":"bioRxiv","id":"ITEM-1","issued":{"date-parts":[["2020"]]},"publisher":"Cold Spring Harbor Laboratory","title":"Unification of environmental metabolomics with metacommunity ecology","type":"article-journal"},"uris":["http://www.mendeley.com/documents/?uuid=5e191e4b-3f59-48d3-8448-a17458753591"]}],"mendeley":{"formattedCitation":"(Danczak et al., 2020)","plainTextFormattedCitation":"(Danczak et al., 2020)","previouslyFormattedCitation":"(Danczak et al., 2020)"},"properties":{"noteIndex":0},"schema":"https://github.com/citation-style-language/schema/raw/master/csl-citation.json"}</w:instrText>
      </w:r>
      <w:r w:rsidR="00C27DBE">
        <w:fldChar w:fldCharType="separate"/>
      </w:r>
      <w:r w:rsidR="00C27DBE" w:rsidRPr="00160746">
        <w:rPr>
          <w:noProof/>
        </w:rPr>
        <w:t>(Danczak et al., 2020)</w:t>
      </w:r>
      <w:r w:rsidR="00C27DBE">
        <w:fldChar w:fldCharType="end"/>
      </w:r>
      <w:r w:rsidR="00C27DBE">
        <w:t xml:space="preserve">. As a result, </w:t>
      </w:r>
      <w:r w:rsidR="00087651">
        <w:t xml:space="preserve">the </w:t>
      </w:r>
      <w:r w:rsidR="00C27DBE">
        <w:t xml:space="preserve">DOC pool is continually modified through microbial activity that can facilitate or retard the degradation and assimilation efficiency of future microbial communities. </w:t>
      </w:r>
    </w:p>
    <w:p w14:paraId="55C7E307" w14:textId="681C9B4B" w:rsidR="00177484" w:rsidRDefault="00177484" w:rsidP="00A5414D">
      <w:pPr>
        <w:ind w:firstLine="720"/>
        <w:rPr>
          <w:ins w:id="9" w:author="Lynch,Laurel" w:date="2020-05-22T07:13:00Z"/>
        </w:rPr>
      </w:pPr>
      <w:ins w:id="10" w:author="Lynch,Laurel" w:date="2020-05-22T07:13:00Z">
        <w:r>
          <w:t>1) life-history traits ordering microbial complexity</w:t>
        </w:r>
      </w:ins>
    </w:p>
    <w:p w14:paraId="2C7E8050" w14:textId="5EEA2D78" w:rsidR="00177484" w:rsidRDefault="00177484" w:rsidP="00A5414D">
      <w:pPr>
        <w:ind w:firstLine="720"/>
        <w:rPr>
          <w:ins w:id="11" w:author="Lynch,Laurel" w:date="2020-05-22T07:15:00Z"/>
        </w:rPr>
      </w:pPr>
      <w:ins w:id="12" w:author="Lynch,Laurel" w:date="2020-05-22T07:13:00Z">
        <w:r>
          <w:t>2)</w:t>
        </w:r>
      </w:ins>
      <w:ins w:id="13" w:author="Lynch,Laurel" w:date="2020-05-22T07:14:00Z">
        <w:r>
          <w:t xml:space="preserve"> </w:t>
        </w:r>
      </w:ins>
      <w:ins w:id="14" w:author="Lynch,Laurel" w:date="2020-05-22T07:13:00Z">
        <w:r>
          <w:t xml:space="preserve">metabolites as </w:t>
        </w:r>
      </w:ins>
      <w:ins w:id="15" w:author="Lynch,Laurel" w:date="2020-05-22T07:14:00Z">
        <w:r>
          <w:t>ill-defined precursors of SOC</w:t>
        </w:r>
      </w:ins>
    </w:p>
    <w:p w14:paraId="58DF3733" w14:textId="06557ADE" w:rsidR="007066F7" w:rsidRDefault="007066F7" w:rsidP="00A5414D">
      <w:pPr>
        <w:ind w:firstLine="720"/>
        <w:rPr>
          <w:ins w:id="16" w:author="Lynch,Laurel" w:date="2020-05-22T07:13:00Z"/>
        </w:rPr>
      </w:pPr>
      <w:commentRangeStart w:id="17"/>
      <w:ins w:id="18" w:author="Lynch,Laurel" w:date="2020-05-22T07:15:00Z">
        <w:r>
          <w:rPr>
            <w:b/>
            <w:bCs/>
          </w:rPr>
          <w:t xml:space="preserve">propose developing a new conceptual framework—explicitly representing microbial community and </w:t>
        </w:r>
        <w:proofErr w:type="spellStart"/>
        <w:r>
          <w:rPr>
            <w:b/>
            <w:bCs/>
          </w:rPr>
          <w:t>exometabolome</w:t>
        </w:r>
        <w:proofErr w:type="spellEnd"/>
        <w:r>
          <w:rPr>
            <w:b/>
            <w:bCs/>
          </w:rPr>
          <w:t xml:space="preserve"> diversity—to improve our understanding of mechanisms governing SOC formation and persistence.</w:t>
        </w:r>
        <w:commentRangeEnd w:id="17"/>
        <w:r>
          <w:rPr>
            <w:rStyle w:val="CommentReference"/>
          </w:rPr>
          <w:commentReference w:id="17"/>
        </w:r>
      </w:ins>
    </w:p>
    <w:p w14:paraId="3C793183" w14:textId="57C2676D" w:rsidR="00177484" w:rsidRDefault="00177484" w:rsidP="00A5414D">
      <w:pPr>
        <w:ind w:firstLine="720"/>
        <w:rPr>
          <w:ins w:id="19" w:author="Lynch,Laurel" w:date="2020-05-22T07:31:00Z"/>
        </w:rPr>
      </w:pPr>
      <w:commentRangeStart w:id="20"/>
      <w:ins w:id="21" w:author="Lynch,Laurel" w:date="2020-05-22T07:14:00Z">
        <w:r w:rsidRPr="00177484">
          <w:rPr>
            <w:b/>
            <w:bCs/>
            <w:color w:val="000000"/>
            <w:rPrChange w:id="22" w:author="Lynch,Laurel" w:date="2020-05-22T07:14:00Z">
              <w:rPr>
                <w:color w:val="000000"/>
              </w:rPr>
            </w:rPrChange>
          </w:rPr>
          <w:lastRenderedPageBreak/>
          <w:t>We will critically evaluate the following question: How do interactions among soil biogeochemical properties, microbial community structure, and metabolite composition, govern C-sequestration potentials across</w:t>
        </w:r>
        <w:r w:rsidRPr="00177484">
          <w:rPr>
            <w:b/>
            <w:bCs/>
            <w:rPrChange w:id="23" w:author="Lynch,Laurel" w:date="2020-05-22T07:14:00Z">
              <w:rPr/>
            </w:rPrChange>
          </w:rPr>
          <w:t xml:space="preserve"> ecosystems? </w:t>
        </w:r>
        <w:commentRangeEnd w:id="20"/>
        <w:r w:rsidRPr="00177484">
          <w:rPr>
            <w:rStyle w:val="CommentReference"/>
            <w:b/>
            <w:bCs/>
            <w:rPrChange w:id="24" w:author="Lynch,Laurel" w:date="2020-05-22T07:14:00Z">
              <w:rPr>
                <w:rStyle w:val="CommentReference"/>
              </w:rPr>
            </w:rPrChange>
          </w:rPr>
          <w:commentReference w:id="20"/>
        </w:r>
        <w:r w:rsidRPr="007066F7">
          <w:rPr>
            <w:rPrChange w:id="25" w:author="Lynch,Laurel" w:date="2020-05-22T07:14:00Z">
              <w:rPr>
                <w:b/>
                <w:bCs/>
              </w:rPr>
            </w:rPrChange>
          </w:rPr>
          <w:t>investigate specific interactions</w:t>
        </w:r>
      </w:ins>
    </w:p>
    <w:p w14:paraId="5806B483" w14:textId="1447DF5B" w:rsidR="00A01929" w:rsidRDefault="00A01929" w:rsidP="00A5414D">
      <w:pPr>
        <w:ind w:firstLine="720"/>
        <w:rPr>
          <w:ins w:id="26" w:author="Lynch,Laurel" w:date="2020-05-22T07:31:00Z"/>
        </w:rPr>
      </w:pPr>
    </w:p>
    <w:p w14:paraId="245070C4" w14:textId="5406EED0" w:rsidR="00A01929" w:rsidRDefault="00A01929" w:rsidP="00A5414D">
      <w:pPr>
        <w:ind w:firstLine="720"/>
        <w:rPr>
          <w:ins w:id="27" w:author="Lynch,Laurel" w:date="2020-05-22T07:35:00Z"/>
        </w:rPr>
      </w:pPr>
      <w:ins w:id="28" w:author="Lynch,Laurel" w:date="2020-05-22T07:31:00Z">
        <w:r>
          <w:t xml:space="preserve">cascade of interactions determines whether </w:t>
        </w:r>
      </w:ins>
      <w:ins w:id="29" w:author="Lynch,Laurel" w:date="2020-05-22T07:32:00Z">
        <w:r w:rsidR="005E3327">
          <w:t>C inputs are</w:t>
        </w:r>
      </w:ins>
      <w:ins w:id="30" w:author="Lynch,Laurel" w:date="2020-05-22T07:31:00Z">
        <w:r>
          <w:t xml:space="preserve"> mineralized to CO2 or </w:t>
        </w:r>
        <w:r w:rsidR="005E3327">
          <w:t>sequest</w:t>
        </w:r>
      </w:ins>
      <w:ins w:id="31" w:author="Lynch,Laurel" w:date="2020-05-22T07:32:00Z">
        <w:r w:rsidR="005E3327">
          <w:t>ered as SOC.</w:t>
        </w:r>
      </w:ins>
    </w:p>
    <w:p w14:paraId="2904933B" w14:textId="2F9106F7" w:rsidR="00693C3E" w:rsidRDefault="00693C3E" w:rsidP="00A5414D">
      <w:pPr>
        <w:ind w:firstLine="720"/>
        <w:rPr>
          <w:ins w:id="32" w:author="Lynch,Laurel" w:date="2020-05-22T07:35:00Z"/>
        </w:rPr>
      </w:pPr>
    </w:p>
    <w:p w14:paraId="69C504F9" w14:textId="49B24F34" w:rsidR="00693C3E" w:rsidRDefault="00693C3E" w:rsidP="00A5414D">
      <w:pPr>
        <w:ind w:firstLine="720"/>
        <w:rPr>
          <w:ins w:id="33" w:author="Lynch,Laurel" w:date="2020-05-22T07:54:00Z"/>
        </w:rPr>
      </w:pPr>
      <w:ins w:id="34" w:author="Lynch,Laurel" w:date="2020-05-22T07:35:00Z">
        <w:r>
          <w:t>capturing snapshot of diversity to infer ecosystem processes</w:t>
        </w:r>
      </w:ins>
    </w:p>
    <w:p w14:paraId="58956571" w14:textId="76617AF0" w:rsidR="00EE643D" w:rsidRDefault="00EE643D" w:rsidP="00A5414D">
      <w:pPr>
        <w:ind w:firstLine="720"/>
        <w:rPr>
          <w:ins w:id="35" w:author="Lynch,Laurel" w:date="2020-05-22T07:54:00Z"/>
        </w:rPr>
      </w:pPr>
    </w:p>
    <w:p w14:paraId="14B62FB1" w14:textId="06154AE5" w:rsidR="00EE643D" w:rsidRPr="00177484" w:rsidRDefault="00EE643D" w:rsidP="00A5414D">
      <w:pPr>
        <w:ind w:firstLine="720"/>
        <w:rPr>
          <w:b/>
          <w:bCs/>
          <w:rPrChange w:id="36" w:author="Lynch,Laurel" w:date="2020-05-22T07:14:00Z">
            <w:rPr/>
          </w:rPrChange>
        </w:rPr>
      </w:pPr>
      <w:ins w:id="37" w:author="Lynch,Laurel" w:date="2020-05-22T07:54:00Z">
        <w:r>
          <w:t>small-scale analysis at end of incubation expe</w:t>
        </w:r>
      </w:ins>
      <w:ins w:id="38" w:author="Lynch,Laurel" w:date="2020-05-22T07:55:00Z">
        <w:r>
          <w:t>riment (endmember samples) to examine shift in microbiome/metabolome diversity</w:t>
        </w:r>
      </w:ins>
    </w:p>
    <w:p w14:paraId="7AA44975" w14:textId="538A2613" w:rsidR="00C27DBE" w:rsidRDefault="00C27DBE" w:rsidP="008456B6"/>
    <w:p w14:paraId="4062221B" w14:textId="66BB3F91" w:rsidR="008456B6" w:rsidRDefault="001820FC" w:rsidP="008456B6">
      <w:r>
        <w:t xml:space="preserve">Developing transitive principles and predictive frameworks </w:t>
      </w:r>
      <w:r w:rsidR="008965ED">
        <w:t>explicitly link</w:t>
      </w:r>
      <w:r w:rsidR="00094252">
        <w:t>ing</w:t>
      </w:r>
      <w:r>
        <w:t xml:space="preserve"> </w:t>
      </w:r>
      <w:r w:rsidR="008456B6">
        <w:t xml:space="preserve">microbiome and metabolome </w:t>
      </w:r>
      <w:r w:rsidR="00094252">
        <w:t xml:space="preserve">composition </w:t>
      </w:r>
      <w:r>
        <w:t xml:space="preserve">is </w:t>
      </w:r>
      <w:r w:rsidR="00686FA0">
        <w:t xml:space="preserve">considered a ‘holy grail’ of ecosystem science. </w:t>
      </w:r>
      <w:r w:rsidR="00094252">
        <w:t>To better understand the processes governing metabolome composition requires</w:t>
      </w:r>
      <w:r w:rsidR="00A5414D">
        <w:t xml:space="preserve"> blah blah </w:t>
      </w:r>
      <w:commentRangeStart w:id="39"/>
      <w:proofErr w:type="spellStart"/>
      <w:r w:rsidR="00A5414D">
        <w:t>blahhhhh</w:t>
      </w:r>
      <w:commentRangeEnd w:id="39"/>
      <w:proofErr w:type="spellEnd"/>
      <w:r w:rsidR="00862DE1">
        <w:rPr>
          <w:rStyle w:val="CommentReference"/>
        </w:rPr>
        <w:commentReference w:id="39"/>
      </w:r>
      <w:r w:rsidR="00A5414D">
        <w:t>.</w:t>
      </w:r>
    </w:p>
    <w:p w14:paraId="3FC9C123" w14:textId="3A033841" w:rsidR="00CA1EC4" w:rsidRDefault="00CA1EC4" w:rsidP="008456B6"/>
    <w:p w14:paraId="2891D59B" w14:textId="3029FC92" w:rsidR="00CA1EC4" w:rsidRDefault="00CA1EC4" w:rsidP="008456B6">
      <w:r>
        <w:t xml:space="preserve">Microbial communities govern rates of organic matter </w:t>
      </w:r>
      <w:del w:id="40" w:author="Itamar Shabtai" w:date="2020-05-21T14:34:00Z">
        <w:r w:rsidDel="008F4400">
          <w:delText>production and degradation</w:delText>
        </w:r>
      </w:del>
      <w:ins w:id="41" w:author="Itamar Shabtai" w:date="2020-05-21T14:34:00Z">
        <w:r w:rsidR="008F4400">
          <w:t>cycling</w:t>
        </w:r>
      </w:ins>
      <w:r>
        <w:t xml:space="preserve"> and drive ecosystem </w:t>
      </w:r>
      <w:commentRangeStart w:id="42"/>
      <w:r>
        <w:t>metabolite</w:t>
      </w:r>
      <w:commentRangeEnd w:id="42"/>
      <w:r w:rsidR="00701021">
        <w:rPr>
          <w:rStyle w:val="CommentReference"/>
        </w:rPr>
        <w:commentReference w:id="42"/>
      </w:r>
      <w:r>
        <w:t xml:space="preserve"> transformations. </w:t>
      </w:r>
      <w:r w:rsidR="00400382">
        <w:t>Resulting</w:t>
      </w:r>
      <w:r>
        <w:t xml:space="preserve"> metabolite assemblage act as both a resource and product of microbial metabolism </w:t>
      </w:r>
      <w:r>
        <w:fldChar w:fldCharType="begin" w:fldLock="1"/>
      </w:r>
      <w:r w:rsidR="003D0E00">
        <w:instrText>ADDIN CSL_CITATION {"citationItems":[{"id":"ITEM-1","itemData":{"author":[{"dropping-particle":"","family":"Danczak","given":"Robert E","non-dropping-particle":"","parse-names":false,"suffix":""},{"dropping-particle":"","family":"Chu","given":"Rosalie K","non-dropping-particle":"","parse-names":false,"suffix":""},{"dropping-particle":"","family":"Fansler","given":"Sarah J","non-dropping-particle":"","parse-names":false,"suffix":""},{"dropping-particle":"","family":"Goldman","given":"Amy E","non-dropping-particle":"","parse-names":false,"suffix":""},{"dropping-particle":"","family":"Graham","given":"Emily B","non-dropping-particle":"","parse-names":false,"suffix":""},{"dropping-particle":"","family":"Tfaily","given":"Malak M","non-dropping-particle":"","parse-names":false,"suffix":""},{"dropping-particle":"","family":"Toyoda","given":"Jason G","non-dropping-particle":"","parse-names":false,"suffix":""},{"dropping-particle":"","family":"Stegen","given":"James C","non-dropping-particle":"","parse-names":false,"suffix":""}],"container-title":"bioRxiv","id":"ITEM-1","issued":{"date-parts":[["2020"]]},"publisher":"Cold Spring Harbor Laboratory","title":"Unification of environmental metabolomics with metacommunity ecology","type":"article-journal"},"uris":["http://www.mendeley.com/documents/?uuid=5e191e4b-3f59-48d3-8448-a17458753591"]}],"mendeley":{"formattedCitation":"(Danczak et al., 2020)","plainTextFormattedCitation":"(Danczak et al., 2020)","previouslyFormattedCitation":"(Danczak et al., 2020)"},"properties":{"noteIndex":0},"schema":"https://github.com/citation-style-language/schema/raw/master/csl-citation.json"}</w:instrText>
      </w:r>
      <w:r>
        <w:fldChar w:fldCharType="separate"/>
      </w:r>
      <w:r w:rsidRPr="00CA1EC4">
        <w:rPr>
          <w:noProof/>
        </w:rPr>
        <w:t>(Danczak et al., 2020)</w:t>
      </w:r>
      <w:r>
        <w:fldChar w:fldCharType="end"/>
      </w:r>
      <w:r w:rsidR="00400382">
        <w:t>, and d</w:t>
      </w:r>
      <w:r w:rsidR="00915A5A">
        <w:t xml:space="preserve">ynamic feedbacks between microbial communities and metabolite assemblages </w:t>
      </w:r>
      <w:r w:rsidR="00400382">
        <w:t xml:space="preserve">likely shape </w:t>
      </w:r>
      <w:r w:rsidR="00915A5A">
        <w:t xml:space="preserve">the probability that organic matter is retained belowground </w:t>
      </w:r>
      <w:r w:rsidR="00915A5A">
        <w:rPr>
          <w:i/>
          <w:iCs/>
        </w:rPr>
        <w:t>versus</w:t>
      </w:r>
      <w:r w:rsidR="00915A5A">
        <w:t xml:space="preserve"> mineralized to CO</w:t>
      </w:r>
      <w:r w:rsidR="00915A5A" w:rsidRPr="00915A5A">
        <w:rPr>
          <w:vertAlign w:val="subscript"/>
        </w:rPr>
        <w:t>2</w:t>
      </w:r>
      <w:r w:rsidR="00915A5A">
        <w:t>.</w:t>
      </w:r>
      <w:r w:rsidR="00400382">
        <w:t xml:space="preserve"> However, metabolite assemblages </w:t>
      </w:r>
      <w:r w:rsidR="007E1F20">
        <w:t>are</w:t>
      </w:r>
      <w:r w:rsidR="00400382">
        <w:t xml:space="preserve"> </w:t>
      </w:r>
      <w:r w:rsidR="007E1F20">
        <w:t xml:space="preserve">also </w:t>
      </w:r>
      <w:r w:rsidR="00400382">
        <w:t xml:space="preserve">influenced by </w:t>
      </w:r>
      <w:r w:rsidR="007E1F20">
        <w:t xml:space="preserve">non-microbial </w:t>
      </w:r>
      <w:r w:rsidR="00400382">
        <w:t xml:space="preserve">factors, including </w:t>
      </w:r>
      <w:r w:rsidR="00FA22AC">
        <w:t xml:space="preserve">climate conditions, </w:t>
      </w:r>
      <w:r w:rsidR="00400382">
        <w:t>vegetation</w:t>
      </w:r>
      <w:r w:rsidR="00FA22AC">
        <w:t xml:space="preserve"> inputs</w:t>
      </w:r>
      <w:r w:rsidR="00400382">
        <w:t xml:space="preserve">, </w:t>
      </w:r>
      <w:r w:rsidR="00FA22AC">
        <w:t xml:space="preserve">and </w:t>
      </w:r>
      <w:r w:rsidR="00400382">
        <w:t>mineralogy</w:t>
      </w:r>
      <w:r w:rsidR="00FA22AC">
        <w:t xml:space="preserve">. Developing a framework that integrates microbial and metabolome assemblage across a continental scale is imperative for better calibrating Earth-System models and predicting the </w:t>
      </w:r>
      <w:ins w:id="43" w:author="Itamar Shabtai" w:date="2020-05-21T14:36:00Z">
        <w:r w:rsidR="008F4400">
          <w:t xml:space="preserve">whole-system </w:t>
        </w:r>
      </w:ins>
      <w:r w:rsidR="00FA22AC">
        <w:t xml:space="preserve">influence </w:t>
      </w:r>
      <w:del w:id="44" w:author="Itamar Shabtai" w:date="2020-05-21T14:36:00Z">
        <w:r w:rsidR="00FA22AC" w:rsidDel="008F4400">
          <w:delText xml:space="preserve">of XX </w:delText>
        </w:r>
      </w:del>
      <w:r w:rsidR="00FA22AC">
        <w:t>on SOC persistence.</w:t>
      </w:r>
      <w:r w:rsidR="007E1F20">
        <w:t xml:space="preserve"> </w:t>
      </w:r>
      <w:r w:rsidR="00400382">
        <w:t xml:space="preserve"> </w:t>
      </w:r>
    </w:p>
    <w:p w14:paraId="5E343807" w14:textId="495BA9E3" w:rsidR="006F4023" w:rsidRDefault="006F4023" w:rsidP="008456B6"/>
    <w:p w14:paraId="5C91531D" w14:textId="2E69FC54" w:rsidR="003D0E00" w:rsidRDefault="003D0E00" w:rsidP="008456B6">
      <w:r>
        <w:t xml:space="preserve">In a highly controlled laboratory environment, researchers manipulated microbial community diversity </w:t>
      </w:r>
      <w:r w:rsidR="00E375F6">
        <w:t>using a dilution-to-</w:t>
      </w:r>
      <w:r w:rsidR="00B826E8">
        <w:t>extinction</w:t>
      </w:r>
      <w:r w:rsidR="00E375F6">
        <w:t xml:space="preserve"> approach </w:t>
      </w:r>
      <w:r>
        <w:t xml:space="preserve">and found that lower diversity reduced overall SOC decomposition rates, but increased the </w:t>
      </w:r>
      <w:r w:rsidR="00E43BD5">
        <w:t>turnover</w:t>
      </w:r>
      <w:r>
        <w:t xml:space="preserve"> of more degradable C, particularly in soils with high nutrient availability </w:t>
      </w:r>
      <w:r>
        <w:fldChar w:fldCharType="begin" w:fldLock="1"/>
      </w:r>
      <w:r w:rsidR="003052A4">
        <w:instrText>ADDIN CSL_CITATION {"citationItems":[{"id":"ITEM-1","itemData":{"ISSN":"0099-2240","author":[{"dropping-particle":"","family":"Maron","given":"Pierre-Alain","non-dropping-particle":"","parse-names":false,"suffix":""},{"dropping-particle":"","family":"Sarr","given":"Amadou","non-dropping-particle":"","parse-names":false,"suffix":""},{"dropping-particle":"","family":"Kaisermann","given":"Aurore","non-dropping-particle":"","parse-names":false,"suffix":""},{"dropping-particle":"","family":"Lévêque","given":"Jean","non-dropping-particle":"","parse-names":false,"suffix":""},{"dropping-particle":"","family":"Mathieu","given":"Olivier","non-dropping-particle":"","parse-names":false,"suffix":""},{"dropping-particle":"","family":"Guigue","given":"Julien","non-dropping-particle":"","parse-names":false,"suffix":""},{"dropping-particle":"","family":"Karimi","given":"Battle","non-dropping-particle":"","parse-names":false,"suffix":""},{"dropping-particle":"","family":"Bernard","given":"Laetitia","non-dropping-particle":"","parse-names":false,"suffix":""},{"dropping-particle":"","family":"Dequiedt","given":"Samuel","non-dropping-particle":"","parse-names":false,"suffix":""},{"dropping-particle":"","family":"Terrat","given":"Sébastien","non-dropping-particle":"","parse-names":false,"suffix":""}],"container-title":"Appl. Environ. Microbiol.","id":"ITEM-1","issue":"9","issued":{"date-parts":[["2018"]]},"page":"e02738-17","publisher":"Am Soc Microbiol","title":"High microbial diversity promotes soil ecosystem functioning","type":"article-journal","volume":"84"},"uris":["http://www.mendeley.com/documents/?uuid=ec8ff826-e606-4121-b33c-ef104b0cf665"]}],"mendeley":{"formattedCitation":"(Maron et al., 2018)","plainTextFormattedCitation":"(Maron et al., 2018)","previouslyFormattedCitation":"(Maron et al., 2018)"},"properties":{"noteIndex":0},"schema":"https://github.com/citation-style-language/schema/raw/master/csl-citation.json"}</w:instrText>
      </w:r>
      <w:r>
        <w:fldChar w:fldCharType="separate"/>
      </w:r>
      <w:r w:rsidRPr="003D0E00">
        <w:rPr>
          <w:noProof/>
        </w:rPr>
        <w:t>(Maron et al., 2018)</w:t>
      </w:r>
      <w:r>
        <w:fldChar w:fldCharType="end"/>
      </w:r>
      <w:r>
        <w:t xml:space="preserve">. </w:t>
      </w:r>
      <w:r w:rsidR="00BB60B3">
        <w:t>While it is assumed functional redundancy within the microbial community reduces the importance of any individual taxa on SOC decomposition</w:t>
      </w:r>
      <w:r w:rsidR="003052A4">
        <w:t xml:space="preserve"> </w:t>
      </w:r>
      <w:r w:rsidR="003052A4">
        <w:fldChar w:fldCharType="begin" w:fldLock="1"/>
      </w:r>
      <w:r w:rsidR="003052A4">
        <w:instrText>ADDIN CSL_CITATION {"citationItems":[{"id":"ITEM-1","itemData":{"ISSN":"0012-9658","author":[{"dropping-particle":"","family":"Roger","given":"Fabian","non-dropping-particle":"","parse-names":false,"suffix":""},{"dropping-particle":"","family":"Bertilsson","given":"Stefan","non-dropping-particle":"","parse-names":false,"suffix":""},{"dropping-particle":"","family":"Langenheder","given":"Silke","non-dropping-particle":"","parse-names":false,"suffix":""},{"dropping-particle":"","family":"Osman","given":"Omneya Ahmed","non-dropping-particle":"","parse-names":false,"suffix":""},{"dropping-particle":"","family":"Gamfeldt","given":"Lars","non-dropping-particle":"","parse-names":false,"suffix":""}],"container-title":"Ecology","id":"ITEM-1","issue":"10","issued":{"date-parts":[["2016"]]},"page":"2716-2728","publisher":"Wiley Online Library","title":"Effects of multiple dimensions of bacterial diversity on functioning, stability and multifunctionality","type":"article-journal","volume":"97"},"uris":["http://www.mendeley.com/documents/?uuid=97893076-dfc8-448a-b1f4-939a69605d59"]}],"mendeley":{"formattedCitation":"(Roger et al., 2016)","plainTextFormattedCitation":"(Roger et al., 2016)","previouslyFormattedCitation":"(Roger et al., 2016)"},"properties":{"noteIndex":0},"schema":"https://github.com/citation-style-language/schema/raw/master/csl-citation.json"}</w:instrText>
      </w:r>
      <w:r w:rsidR="003052A4">
        <w:fldChar w:fldCharType="separate"/>
      </w:r>
      <w:r w:rsidR="003052A4" w:rsidRPr="003052A4">
        <w:rPr>
          <w:noProof/>
        </w:rPr>
        <w:t>(Roger et al., 2016)</w:t>
      </w:r>
      <w:r w:rsidR="003052A4">
        <w:fldChar w:fldCharType="end"/>
      </w:r>
      <w:r w:rsidR="00BB60B3">
        <w:t xml:space="preserve">, specialized species, including those with enzymatic capacities required to degrade more complex C compounds, </w:t>
      </w:r>
      <w:r w:rsidR="006B0C4C">
        <w:t>have been found to</w:t>
      </w:r>
      <w:r w:rsidR="00BB60B3">
        <w:t xml:space="preserve"> play an outsize role in ecosystem function</w:t>
      </w:r>
      <w:r w:rsidR="003052A4">
        <w:t xml:space="preserve"> </w:t>
      </w:r>
      <w:r w:rsidR="003052A4">
        <w:fldChar w:fldCharType="begin" w:fldLock="1"/>
      </w:r>
      <w:r w:rsidR="003A6714">
        <w:instrText>ADDIN CSL_CITATION {"citationItems":[{"id":"ITEM-1","itemData":{"ISSN":"0923-9820","author":[{"dropping-particle":"","family":"Niemenmaa","given":"Outi","non-dropping-particle":"","parse-names":false,"suffix":""},{"dropping-particle":"","family":"Uusi-Rauva","given":"Antti","non-dropping-particle":"","parse-names":false,"suffix":""},{"dropping-particle":"","family":"Hatakka","given":"Annele","non-dropping-particle":"","parse-names":false,"suffix":""}],"container-title":"Biodegradation","id":"ITEM-1","issue":"4","issued":{"date-parts":[["2008"]]},"page":"555","publisher":"Springer","title":"Demethoxylation of [O 14 CH 3]-labelled lignin model compounds by the brown-rot fungi Gloeophyllum trabeum and Poria (Postia) placenta","type":"article-journal","volume":"19"},"uris":["http://www.mendeley.com/documents/?uuid=85f05427-e938-45c6-ae9e-586a69ac39ef"]}],"mendeley":{"formattedCitation":"(Niemenmaa et al., 2008)","plainTextFormattedCitation":"(Niemenmaa et al., 2008)","previouslyFormattedCitation":"(Niemenmaa et al., 2008)"},"properties":{"noteIndex":0},"schema":"https://github.com/citation-style-language/schema/raw/master/csl-citation.json"}</w:instrText>
      </w:r>
      <w:r w:rsidR="003052A4">
        <w:fldChar w:fldCharType="separate"/>
      </w:r>
      <w:r w:rsidR="003052A4" w:rsidRPr="003052A4">
        <w:rPr>
          <w:noProof/>
        </w:rPr>
        <w:t>(Niemenmaa et al., 2008)</w:t>
      </w:r>
      <w:r w:rsidR="003052A4">
        <w:fldChar w:fldCharType="end"/>
      </w:r>
      <w:r w:rsidR="00BB60B3">
        <w:t>.</w:t>
      </w:r>
    </w:p>
    <w:p w14:paraId="3301DF22" w14:textId="69D9F32A" w:rsidR="00C52CBB" w:rsidRDefault="00C52CBB" w:rsidP="008456B6"/>
    <w:p w14:paraId="109FF42F" w14:textId="0389CE50" w:rsidR="000029D2" w:rsidRDefault="00C52CBB" w:rsidP="008456B6">
      <w:r>
        <w:t xml:space="preserve">Bacteria are thought to be more opportunistic than fungi due to differences in metabolic capacities and physiological traits </w:t>
      </w:r>
      <w:r>
        <w:fldChar w:fldCharType="begin" w:fldLock="1"/>
      </w:r>
      <w:r w:rsidR="00F5302B">
        <w:instrText>ADDIN CSL_CITATION {"citationItems":[{"id":"ITEM-1","itemData":{"ISSN":"0099-2240","author":[{"dropping-particle":"","family":"Maron","given":"Pierre-Alain","non-dropping-particle":"","parse-names":false,"suffix":""},{"dropping-particle":"","family":"Sarr","given":"Amadou","non-dropping-particle":"","parse-names":false,"suffix":""},{"dropping-particle":"","family":"Kaisermann","given":"Aurore","non-dropping-particle":"","parse-names":false,"suffix":""},{"dropping-particle":"","family":"Lévêque","given":"Jean","non-dropping-particle":"","parse-names":false,"suffix":""},{"dropping-particle":"","family":"Mathieu","given":"Olivier","non-dropping-particle":"","parse-names":false,"suffix":""},{"dropping-particle":"","family":"Guigue","given":"Julien","non-dropping-particle":"","parse-names":false,"suffix":""},{"dropping-particle":"","family":"Karimi","given":"Battle","non-dropping-particle":"","parse-names":false,"suffix":""},{"dropping-particle":"","family":"Bernard","given":"Laetitia","non-dropping-particle":"","parse-names":false,"suffix":""},{"dropping-particle":"","family":"Dequiedt","given":"Samuel","non-dropping-particle":"","parse-names":false,"suffix":""},{"dropping-particle":"","family":"Terrat","given":"Sébastien","non-dropping-particle":"","parse-names":false,"suffix":""}],"container-title":"Appl. Environ. Microbiol.","id":"ITEM-1","issue":"9","issued":{"date-parts":[["2018"]]},"page":"e02738-17","publisher":"Am Soc Microbiol","title":"High microbial diversity promotes soil ecosystem functioning","type":"article-journal","volume":"84"},"uris":["http://www.mendeley.com/documents/?uuid=ec8ff826-e606-4121-b33c-ef104b0cf665"]}],"mendeley":{"formattedCitation":"(Maron et al., 2018)","plainTextFormattedCitation":"(Maron et al., 2018)","previouslyFormattedCitation":"(Maron et al., 2018)"},"properties":{"noteIndex":0},"schema":"https://github.com/citation-style-language/schema/raw/master/csl-citation.json"}</w:instrText>
      </w:r>
      <w:r>
        <w:fldChar w:fldCharType="separate"/>
      </w:r>
      <w:r w:rsidRPr="00C52CBB">
        <w:rPr>
          <w:noProof/>
        </w:rPr>
        <w:t>(Maron et al., 2018)</w:t>
      </w:r>
      <w:r>
        <w:fldChar w:fldCharType="end"/>
      </w:r>
      <w:r w:rsidR="008A5EA0">
        <w:t>: w</w:t>
      </w:r>
      <w:r>
        <w:t xml:space="preserve">hile growth rate was a primary determinant of bacterial success during soil colonization (favoring rapidly growing r-strategists), metabolic efficiency </w:t>
      </w:r>
      <w:r w:rsidR="008A5EA0">
        <w:t>determined</w:t>
      </w:r>
      <w:r>
        <w:t xml:space="preserve"> fungal success (</w:t>
      </w:r>
      <w:r w:rsidR="0064604A">
        <w:t xml:space="preserve">favoring </w:t>
      </w:r>
      <w:r w:rsidR="0064604A" w:rsidRPr="0064604A">
        <w:rPr>
          <w:i/>
          <w:iCs/>
        </w:rPr>
        <w:t>Basidiomycota</w:t>
      </w:r>
      <w:r w:rsidR="0064604A">
        <w:t xml:space="preserve"> over </w:t>
      </w:r>
      <w:r w:rsidR="0064604A" w:rsidRPr="0064604A">
        <w:rPr>
          <w:i/>
          <w:iCs/>
        </w:rPr>
        <w:t>Ascomycota</w:t>
      </w:r>
      <w:r w:rsidR="0064604A">
        <w:t>).</w:t>
      </w:r>
      <w:r w:rsidR="000029D2">
        <w:t xml:space="preserve"> </w:t>
      </w:r>
      <w:commentRangeStart w:id="45"/>
      <w:r w:rsidR="008A5EA0">
        <w:t xml:space="preserve">While fungi appeared to determine properties of the microbial network, high microbial diversity generally stimulated </w:t>
      </w:r>
      <w:del w:id="46" w:author="Itamar Shabtai" w:date="2020-05-21T14:38:00Z">
        <w:r w:rsidR="008A5EA0" w:rsidDel="008F4400">
          <w:delText xml:space="preserve">to </w:delText>
        </w:r>
      </w:del>
      <w:r w:rsidR="008A5EA0">
        <w:t>the decomposition of simple and complex C sources</w:t>
      </w:r>
      <w:commentRangeEnd w:id="45"/>
      <w:r w:rsidR="008F4400">
        <w:rPr>
          <w:rStyle w:val="CommentReference"/>
        </w:rPr>
        <w:commentReference w:id="45"/>
      </w:r>
      <w:r w:rsidR="008A5EA0">
        <w:t xml:space="preserve">. </w:t>
      </w:r>
      <w:r w:rsidR="0060211D">
        <w:t xml:space="preserve">This may result from niche compartmentalization; while </w:t>
      </w:r>
      <w:r w:rsidR="008A16ED">
        <w:t>fungi and bacteria directly compete for simple plant-derived substrates</w:t>
      </w:r>
      <w:r w:rsidR="00D167E1">
        <w:t xml:space="preserve"> (highly redundant function)</w:t>
      </w:r>
      <w:r w:rsidR="008A16ED">
        <w:t>, mutualism is commonly observed during the decomposition of more complex substrates (e.g. cellulose and lignin</w:t>
      </w:r>
      <w:r w:rsidR="00D167E1">
        <w:t>, weakly redundant function</w:t>
      </w:r>
      <w:r w:rsidR="008A16ED">
        <w:t>)</w:t>
      </w:r>
      <w:r w:rsidR="0060211D">
        <w:t xml:space="preserve"> </w:t>
      </w:r>
      <w:r w:rsidR="00F5302B">
        <w:fldChar w:fldCharType="begin" w:fldLock="1"/>
      </w:r>
      <w:r w:rsidR="0010269D">
        <w:instrText>ADDIN CSL_CITATION {"citationItems":[{"id":"ITEM-1","itemData":{"ISSN":"1574-6976","author":[{"dropping-particle":"de","family":"Boer","given":"Wietse","non-dropping-particle":"","parse-names":false,"suffix":""},{"dropping-particle":"","family":"Folman","given":"Larissa B","non-dropping-particle":"","parse-names":false,"suffix":""},{"dropping-particle":"","family":"Summerbell","given":"Richard C","non-dropping-particle":"","parse-names":false,"suffix":""},{"dropping-particle":"","family":"Boddy","given":"Lynne","non-dropping-particle":"","parse-names":false,"suffix":""}],"container-title":"FEMS microbiology reviews","id":"ITEM-1","issue":"4","issued":{"date-parts":[["2005"]]},"page":"795-811","publisher":"Blackwell Publishing Ltd Oxford, UK","title":"Living in a fungal world: impact of fungi on soil bacterial niche development","type":"article-journal","volume":"29"},"uris":["http://www.mendeley.com/documents/?uuid=84fa5f6f-31b7-4eff-b858-140e15ae1cb4"]},{"id":"ITEM-2","itemData":{"ISSN":"0099-2240","author":[{"dropping-particle":"","family":"Maron","given":"Pierre-Alain","non-dropping-particle":"","parse-names":false,"suffix":""},{"dropping-particle":"","family":"Sarr","given":"Amadou","non-dropping-particle":"","parse-names":false,"suffix":""},{"dropping-particle":"","family":"Kaisermann","given":"Aurore","non-dropping-particle":"","parse-names":false,"suffix":""},{"dropping-particle":"","family":"Lévêque","given":"Jean","non-dropping-particle":"","parse-names":false,"suffix":""},{"dropping-particle":"","family":"Mathieu","given":"Olivier","non-dropping-particle":"","parse-names":false,"suffix":""},{"dropping-particle":"","family":"Guigue","given":"Julien","non-dropping-particle":"","parse-names":false,"suffix":""},{"dropping-particle":"","family":"Karimi","given":"Battle","non-dropping-particle":"","parse-names":false,"suffix":""},{"dropping-particle":"","family":"Bernard","given":"Laetitia","non-dropping-particle":"","parse-names":false,"suffix":""},{"dropping-particle":"","family":"Dequiedt","given":"Samuel","non-dropping-particle":"","parse-names":false,"suffix":""},{"dropping-particle":"","family":"Terrat","given":"Sébastien","non-dropping-particle":"","parse-names":false,"suffix":""}],"container-title":"Appl. Environ. Microbiol.","id":"ITEM-2","issue":"9","issued":{"date-parts":[["2018"]]},"page":"e02738-17","publisher":"Am Soc Microbiol","title":"High microbial diversity promotes soil ecosystem functioning","type":"article-journal","volume":"84"},"uris":["http://www.mendeley.com/documents/?uuid=ec8ff826-e606-4121-b33c-ef104b0cf665"]}],"mendeley":{"formattedCitation":"(Boer et al., 2005; Maron et al., 2018)","plainTextFormattedCitation":"(Boer et al., 2005; Maron et al., 2018)","previouslyFormattedCitation":"(Boer et al., 2005; Maron et al., 2018)"},"properties":{"noteIndex":0},"schema":"https://github.com/citation-style-language/schema/raw/master/csl-citation.json"}</w:instrText>
      </w:r>
      <w:r w:rsidR="00F5302B">
        <w:fldChar w:fldCharType="separate"/>
      </w:r>
      <w:r w:rsidR="00D3547A" w:rsidRPr="00D3547A">
        <w:rPr>
          <w:noProof/>
        </w:rPr>
        <w:t>(Boer et al., 2005; Maron et al., 2018)</w:t>
      </w:r>
      <w:r w:rsidR="00F5302B">
        <w:fldChar w:fldCharType="end"/>
      </w:r>
      <w:r w:rsidR="008A5EA0">
        <w:t>.</w:t>
      </w:r>
      <w:r w:rsidR="00934117">
        <w:t xml:space="preserve"> The underlying composition of microbial communities drives differences in respiration across communities, suggesting microbial composition is an </w:t>
      </w:r>
      <w:r w:rsidR="00934117">
        <w:lastRenderedPageBreak/>
        <w:t xml:space="preserve">important explanatory factor explaining differences in C cycling (both rates and direction) at broader ecosystem scales </w:t>
      </w:r>
      <w:r w:rsidR="00934117">
        <w:fldChar w:fldCharType="begin" w:fldLock="1"/>
      </w:r>
      <w:r w:rsidR="00D3547A">
        <w:instrText>ADDIN CSL_CITATION {"citationItems":[{"id":"ITEM-1","itemData":{"ISSN":"1932-6203","author":[{"dropping-particle":"","family":"Albright","given":"Michaeline B N","non-dropping-particle":"","parse-names":false,"suffix":""},{"dropping-particle":"","family":"Runde","given":"Andreas","non-dropping-particle":"","parse-names":false,"suffix":""},{"dropping-particle":"","family":"Lopez","given":"Deanna","non-dropping-particle":"","parse-names":false,"suffix":""},{"dropping-particle":"","family":"Gans","given":"Jason","non-dropping-particle":"","parse-names":false,"suffix":""},{"dropping-particle":"","family":"Sevanto","given":"Sanna","non-dropping-particle":"","parse-names":false,"suffix":""},{"dropping-particle":"","family":"Woolf","given":"Dominic","non-dropping-particle":"","parse-names":false,"suffix":""},{"dropping-particle":"","family":"Dunbar","given":"John","non-dropping-particle":"","parse-names":false,"suffix":""}],"container-title":"PloS one","id":"ITEM-1","issue":"2","issued":{"date-parts":[["2020"]]},"page":"e0224641","publisher":"Public Library of Science San Francisco, CA USA","title":"Effects of initial microbial biomass abundance on respiration during pine litter decomposition","type":"article-journal","volume":"15"},"uris":["http://www.mendeley.com/documents/?uuid=753f8e37-43e7-436a-bb63-75a46c4baf4e"]}],"mendeley":{"formattedCitation":"(Albright et al., 2020)","plainTextFormattedCitation":"(Albright et al., 2020)","previouslyFormattedCitation":"(Albright et al., 2020)"},"properties":{"noteIndex":0},"schema":"https://github.com/citation-style-language/schema/raw/master/csl-citation.json"}</w:instrText>
      </w:r>
      <w:r w:rsidR="00934117">
        <w:fldChar w:fldCharType="separate"/>
      </w:r>
      <w:r w:rsidR="00934117" w:rsidRPr="00934117">
        <w:rPr>
          <w:noProof/>
        </w:rPr>
        <w:t>(Albright et al., 2020)</w:t>
      </w:r>
      <w:r w:rsidR="00934117">
        <w:fldChar w:fldCharType="end"/>
      </w:r>
      <w:r w:rsidR="00934117">
        <w:t>.</w:t>
      </w:r>
    </w:p>
    <w:p w14:paraId="1E8953E0" w14:textId="156381BC" w:rsidR="00BD0856" w:rsidRDefault="00BD0856" w:rsidP="008456B6"/>
    <w:p w14:paraId="097AF51D" w14:textId="757F98D7" w:rsidR="00BD0856" w:rsidRDefault="00BD0856" w:rsidP="00BD0856">
      <w:r>
        <w:t xml:space="preserve">Across southwestern and northeastern regions of the United States, microbiomes from similar soil types were </w:t>
      </w:r>
      <w:commentRangeStart w:id="47"/>
      <w:r>
        <w:t>enriched for the biosynthesis of functionally related secondary metabolite gene clusters</w:t>
      </w:r>
      <w:commentRangeEnd w:id="47"/>
      <w:r w:rsidR="008F4400">
        <w:rPr>
          <w:rStyle w:val="CommentReference"/>
        </w:rPr>
        <w:commentReference w:id="47"/>
      </w:r>
      <w:r>
        <w:t xml:space="preserve">, with more diversity observed in arid soils than pine forest soils and brackish sediments </w:t>
      </w:r>
      <w:r>
        <w:fldChar w:fldCharType="begin" w:fldLock="1"/>
      </w:r>
      <w:r>
        <w:instrText>ADDIN CSL_CITATION {"citationItems":[{"id":"ITEM-1","itemData":{"ISSN":"0027-8424","author":[{"dropping-particle":"","family":"Charlop-Powers","given":"Zachary","non-dropping-particle":"","parse-names":false,"suffix":""},{"dropping-particle":"","family":"Owen","given":"Jeremy G","non-dropping-particle":"","parse-names":false,"suffix":""},{"dropping-particle":"","family":"Reddy","given":"Boojala Vijay B","non-dropping-particle":"","parse-names":false,"suffix":""},{"dropping-particle":"","family":"Ternei","given":"Melinda A","non-dropping-particle":"","parse-names":false,"suffix":""},{"dropping-particle":"","family":"Brady","given":"Sean F","non-dropping-particle":"","parse-names":false,"suffix":""}],"container-title":"Proceedings of the National Academy of Sciences","id":"ITEM-1","issue":"10","issued":{"date-parts":[["2014"]]},"page":"3757-3762","publisher":"National Acad Sciences","title":"Chemical-biogeographic survey of secondary metabolism in soil","type":"article-journal","volume":"111"},"uris":["http://www.mendeley.com/documents/?uuid=3bfbe753-b6e2-4fb7-a7a7-cc4be4fa8b2b"]}],"mendeley":{"formattedCitation":"(Charlop-Powers et al., 2014)","plainTextFormattedCitation":"(Charlop-Powers et al., 2014)","previouslyFormattedCitation":"(Charlop-Powers et al., 2014)"},"properties":{"noteIndex":0},"schema":"https://github.com/citation-style-language/schema/raw/master/csl-citation.json"}</w:instrText>
      </w:r>
      <w:r>
        <w:fldChar w:fldCharType="separate"/>
      </w:r>
      <w:r w:rsidRPr="00056BE4">
        <w:rPr>
          <w:noProof/>
        </w:rPr>
        <w:t>(Charlop-Powers et al., 2014)</w:t>
      </w:r>
      <w:r>
        <w:fldChar w:fldCharType="end"/>
      </w:r>
      <w:r>
        <w:t xml:space="preserve">. The expression of gene clusters and resulting effect on SOC persistence were not tested but support the potential for higher-resolution studies to identify relationships between the microbiome, metabolome, and C cycling across ecosystems. Similarly, a field litter-bag decomposition study found that native soil decomposer communities differed by forest type (aspen, pine, spruce), decomposed a common substrate (aspen litter) at different rates, and produced different metabolomes </w:t>
      </w:r>
      <w:r>
        <w:fldChar w:fldCharType="begin" w:fldLock="1"/>
      </w:r>
      <w:r w:rsidR="000F6247">
        <w:instrText>ADDIN CSL_CITATION {"citationItems":[{"id":"ITEM-1","itemData":{"ISSN":"0038-0717","author":[{"dropping-particle":"","family":"Wallenstein","given":"Matthew D","non-dropping-particle":"","parse-names":false,"suffix":""},{"dropping-particle":"","family":"Hess","given":"Ann M","non-dropping-particle":"","parse-names":false,"suffix":""},{"dropping-particle":"","family":"Lewis","given":"Matthew R","non-dropping-particle":"","parse-names":false,"suffix":""},{"dropping-particle":"","family":"Steltzer","given":"Heidi","non-dropping-particle":"","parse-names":false,"suffix":""},{"dropping-particle":"","family":"Ayres","given":"Edward","non-dropping-particle":"","parse-names":false,"suffix":""}],"container-title":"Soil Biology and Biochemistry","id":"ITEM-1","issue":"3","issued":{"date-parts":[["2010"]]},"page":"484-490","publisher":"Elsevier","title":"Decomposition of aspen leaf litter results in unique metabolomes when decomposed under different tree species","type":"article-journal","volume":"42"},"uris":["http://www.mendeley.com/documents/?uuid=18eeebf6-6472-4b41-9f9f-833d3a46f398"]}],"mendeley":{"formattedCitation":"(Wallenstein et al., 2010)","plainTextFormattedCitation":"(Wallenstein et al., 2010)","previouslyFormattedCitation":"(Wallenstein et al., 2010)"},"properties":{"noteIndex":0},"schema":"https://github.com/citation-style-language/schema/raw/master/csl-citation.json"}</w:instrText>
      </w:r>
      <w:r>
        <w:fldChar w:fldCharType="separate"/>
      </w:r>
      <w:r w:rsidRPr="00B21191">
        <w:rPr>
          <w:noProof/>
        </w:rPr>
        <w:t>(Wallenstein et al., 2010)</w:t>
      </w:r>
      <w:r>
        <w:fldChar w:fldCharType="end"/>
      </w:r>
      <w:r>
        <w:t>. Together, these results suggest the metabolic efficiencies of different decomposer communities may influence SOM formation and soil C sequestration.</w:t>
      </w:r>
    </w:p>
    <w:p w14:paraId="2574B61B" w14:textId="77777777" w:rsidR="00BD0856" w:rsidRDefault="00BD0856" w:rsidP="008456B6"/>
    <w:p w14:paraId="69C89303" w14:textId="77777777" w:rsidR="00173788" w:rsidRDefault="00173788" w:rsidP="008456B6"/>
    <w:p w14:paraId="094E1527" w14:textId="77777777" w:rsidR="007E1F20" w:rsidRDefault="007E1F20" w:rsidP="008456B6"/>
    <w:p w14:paraId="49E8A4D3" w14:textId="312DA897" w:rsidR="006F4023" w:rsidRDefault="006F4023" w:rsidP="008456B6">
      <w:r>
        <w:t xml:space="preserve">The probability that DOC will be retained within an environment depends on the total energy availability within a microsite, the structural complexity of substrate, and </w:t>
      </w:r>
      <w:r w:rsidR="00A24D80">
        <w:t>absolute</w:t>
      </w:r>
      <w:r>
        <w:t xml:space="preserve"> concentration</w:t>
      </w:r>
      <w:r w:rsidR="00A24D80">
        <w:t>s.</w:t>
      </w:r>
      <w:r>
        <w:t xml:space="preserve"> </w:t>
      </w:r>
    </w:p>
    <w:p w14:paraId="18D4477C" w14:textId="22C70EE1" w:rsidR="006F4023" w:rsidRDefault="006F4023" w:rsidP="008456B6"/>
    <w:p w14:paraId="4992955F" w14:textId="7D0FBAE3" w:rsidR="006F4023" w:rsidRDefault="00D3547A" w:rsidP="008456B6">
      <w:r>
        <w:t xml:space="preserve">DOC represents the functional substrate as well as products of metabolomic pathways within an ecosystem </w:t>
      </w:r>
      <w:r w:rsidR="00B04084">
        <w:fldChar w:fldCharType="begin" w:fldLock="1"/>
      </w:r>
      <w:r w:rsidR="00200867">
        <w:instrText>ADDIN CSL_CITATION {"citationItems":[{"id":"ITEM-1","itemData":{"ISSN":"2452-2198","author":[{"dropping-particle":"","family":"White III","given":"Richard Allen","non-dropping-particle":"","parse-names":false,"suffix":""},{"dropping-particle":"","family":"Rivas-Ubach","given":"Albert","non-dropping-particle":"","parse-names":false,"suffix":""},{"dropping-particle":"","family":"Borkum","given":"Mark I","non-dropping-particle":"","parse-names":false,"suffix":""},{"dropping-particle":"","family":"Köberl","given":"Martina","non-dropping-particle":"","parse-names":false,"suffix":""},{"dropping-particle":"","family":"Bilbao","given":"Aivett","non-dropping-particle":"","parse-names":false,"suffix":""},{"dropping-particle":"","family":"Colby","given":"Sean M","non-dropping-particle":"","parse-names":false,"suffix":""},{"dropping-particle":"","family":"Hoyt","given":"David W","non-dropping-particle":"","parse-names":false,"suffix":""},{"dropping-particle":"","family":"Bingol","given":"Kerem","non-dropping-particle":"","parse-names":false,"suffix":""},{"dropping-particle":"","family":"Kim","given":"Young-Mo","non-dropping-particle":"","parse-names":false,"suffix":""},{"dropping-particle":"","family":"Wendler","given":"Jason P","non-dropping-particle":"","parse-names":false,"suffix":""}],"container-title":"Rhizosphere","id":"ITEM-1","issued":{"date-parts":[["2017"]]},"page":"212-221","publisher":"Elsevier","title":"The state of rhizospheric science in the era of multi-omics: a practical guide to omics technologies","type":"article-journal","volume":"3"},"uris":["http://www.mendeley.com/documents/?uuid=d8e3a995-1a2a-4de0-b5e1-2a39f136ffb8"]}],"mendeley":{"formattedCitation":"(White III et al., 2017)","plainTextFormattedCitation":"(White III et al., 2017)","previouslyFormattedCitation":"(White III et al., 2017)"},"properties":{"noteIndex":0},"schema":"https://github.com/citation-style-language/schema/raw/master/csl-citation.json"}</w:instrText>
      </w:r>
      <w:r w:rsidR="00B04084">
        <w:fldChar w:fldCharType="separate"/>
      </w:r>
      <w:r w:rsidR="00B04084" w:rsidRPr="00B04084">
        <w:rPr>
          <w:noProof/>
        </w:rPr>
        <w:t>(White III et al., 2017)</w:t>
      </w:r>
      <w:r w:rsidR="00B04084">
        <w:fldChar w:fldCharType="end"/>
      </w:r>
      <w:r w:rsidR="00B04084">
        <w:t>.</w:t>
      </w:r>
    </w:p>
    <w:p w14:paraId="37CE7B37" w14:textId="77777777" w:rsidR="006F4023" w:rsidRDefault="006F4023" w:rsidP="008456B6"/>
    <w:p w14:paraId="5024B36A" w14:textId="77777777" w:rsidR="006F4023" w:rsidRDefault="006F4023" w:rsidP="008456B6"/>
    <w:p w14:paraId="53ECC137" w14:textId="3CBD3977" w:rsidR="00094252" w:rsidRDefault="00094252" w:rsidP="008456B6"/>
    <w:p w14:paraId="425265F1" w14:textId="33A45392" w:rsidR="00094252" w:rsidRDefault="00094252" w:rsidP="008456B6">
      <w:r>
        <w:t xml:space="preserve">For example, biogeochemical hotspots may become characterized by nitrogenous metabolites </w:t>
      </w:r>
      <w:r>
        <w:fldChar w:fldCharType="begin" w:fldLock="1"/>
      </w:r>
      <w:r w:rsidR="00CA1EC4">
        <w:instrText>ADDIN CSL_CITATION {"citationItems":[{"id":"ITEM-1","itemData":{"DOI":"10.1016/J.SCITOTENV.2018.05.256","ISSN":"0048-9697","abstract":"Biogeochemical hotspots are pervasive at terrestrial-aquatic interfaces, particularly within groundwater-surface water mixing zones (hyporheic zones), and they are critical to understanding spatiotemporal variation in biogeochemical cycling. Here, we use multi 'omic comparisons of hotspots to low-activity sediments to gain mechanistic insight into hyporheic zone organic matter processing. We hypothesized that microbiome structure and function, as described by metagenomics and metaproteomics, would distinguish hotspots from low-activity sediments by shifting metabolism towards carbohydrate-utilizing pathways and elucidate discrete mechanisms governing organic matter processing in each location. We also expected these differences to be reflected in the metabolome, whereby hotspot carbon (C) pools and metabolite transformations therein would be enriched in sugar-associated compounds. In contrast to expectations, we found pronounced phenotypic plasticity in the hyporheic zone microbiome that was denoted by similar microbiome structure, functional potential, and expression across sediments with dissimilar metabolic rates. Instead, diverse nitrogenous metabolites and biochemical transformations characterized hotspots. Metabolomes also corresponded more strongly to aerobic metabolism than bulk C or N content only (explaining 67% vs. 42% and 37% of variation respectively), and bulk C and N did not improve statistical models based on metabolome composition alone. These results point to organic nitrogen as a significant regulatory factor influencing hyporheic zone organic matter processing. Based on our findings, we propose incorporating knowledge of metabolic pathways associated with different chemical fractions of C pools into ecosystem models will enhance prediction accuracy.","author":[{"dropping-particle":"","family":"Graham","given":"Emily B.","non-dropping-particle":"","parse-names":false,"suffix":""},{"dropping-particle":"","family":"Crump","given":"Alex R.","non-dropping-particle":"","parse-names":false,"suffix":""},{"dropping-particle":"","family":"Kennedy","given":"David W.","non-dropping-particle":"","parse-names":false,"suffix":""},{"dropping-particle":"","family":"Arntzen","given":"Evan","non-dropping-particle":"","parse-names":false,"suffix":""},{"dropping-particle":"","family":"Fansler","given":"Sarah","non-dropping-particle":"","parse-names":false,"suffix":""},{"dropping-particle":"","family":"Purvine","given":"Samuel O.","non-dropping-particle":"","parse-names":false,"suffix":""},{"dropping-particle":"","family":"Nicora","given":"Carrie D.","non-dropping-particle":"","parse-names":false,"suffix":""},{"dropping-particle":"","family":"Nelson","given":"William","non-dropping-particle":"","parse-names":false,"suffix":""},{"dropping-particle":"","family":"Tfaily","given":"Malak M.","non-dropping-particle":"","parse-names":false,"suffix":""},{"dropping-particle":"","family":"Stegen","given":"James C.","non-dropping-particle":"","parse-names":false,"suffix":""}],"container-title":"Science of The Total Environment","id":"ITEM-1","issued":{"date-parts":[["2018","11"]]},"page":"742-753","publisher":"Elsevier","title":"Multi 'omics comparison reveals metabolome biochemistry, not microbiome composition or gene expression, corresponds to elevated biogeochemical function in the hyporheic zone","type":"article-journal","volume":"642"},"uris":["http://www.mendeley.com/documents/?uuid=dccfba4f-9b38-416e-880f-70eeefd40b9e"]}],"mendeley":{"formattedCitation":"(Graham et al., 2018)","plainTextFormattedCitation":"(Graham et al., 2018)","previouslyFormattedCitation":"(Graham et al., 2018)"},"properties":{"noteIndex":0},"schema":"https://github.com/citation-style-language/schema/raw/master/csl-citation.json"}</w:instrText>
      </w:r>
      <w:r>
        <w:fldChar w:fldCharType="separate"/>
      </w:r>
      <w:r w:rsidRPr="00094252">
        <w:rPr>
          <w:noProof/>
        </w:rPr>
        <w:t>(Graham et al., 2018)</w:t>
      </w:r>
      <w:r>
        <w:fldChar w:fldCharType="end"/>
      </w:r>
    </w:p>
    <w:p w14:paraId="5202E2BE" w14:textId="77777777" w:rsidR="008456B6" w:rsidRDefault="008456B6" w:rsidP="008456B6"/>
    <w:p w14:paraId="75E38C6D" w14:textId="35792839" w:rsidR="008456B6" w:rsidRDefault="008456B6" w:rsidP="008456B6">
      <w:r>
        <w:t xml:space="preserve">The complexity of DOC has inhibited the development of transitive principles </w:t>
      </w:r>
      <w:r w:rsidR="00F8572D">
        <w:t>to predict its</w:t>
      </w:r>
      <w:r>
        <w:t xml:space="preserve"> spatial complexity across </w:t>
      </w:r>
      <w:commentRangeStart w:id="48"/>
      <w:r>
        <w:t>ecosystems</w:t>
      </w:r>
      <w:commentRangeEnd w:id="48"/>
      <w:r w:rsidR="00FA387A">
        <w:rPr>
          <w:rStyle w:val="CommentReference"/>
        </w:rPr>
        <w:commentReference w:id="48"/>
      </w:r>
      <w:r w:rsidR="00F8572D">
        <w:t>.</w:t>
      </w:r>
    </w:p>
    <w:p w14:paraId="522B6F25" w14:textId="6753CEAF" w:rsidR="008456B6" w:rsidRDefault="008456B6" w:rsidP="008456B6"/>
    <w:p w14:paraId="152CED2A" w14:textId="77777777" w:rsidR="008456B6" w:rsidRDefault="008456B6" w:rsidP="008456B6"/>
    <w:p w14:paraId="2F7494E3" w14:textId="77777777" w:rsidR="007E5EAE" w:rsidRDefault="007E5EAE" w:rsidP="007E5EAE">
      <w:r>
        <w:t xml:space="preserve">degraded DOM mixtures resulted in less diverse communities </w:t>
      </w:r>
      <w:r>
        <w:fldChar w:fldCharType="begin" w:fldLock="1"/>
      </w:r>
      <w:r>
        <w:instrText>ADDIN CSL_CITATION {"citationItems":[{"id":"ITEM-1","itemData":{"DOI":"10.1111/1462-2920.12242","ISSN":"14622920","abstract":"Dissolved organic matter (DOM) and heterotrophic bacteria are highly diverse components of the ocean system, and their interactions are key in regulating the biogeochemical cycles of major elements. How chemical and phylogenetic diversity are linked remains largely unexplored to date. To investigate interactions between bacterial diversity and DOM, we followed the response of natural bacterial communities to two sources of phytoplankton-derived DOM over six bacterial generation times in continuous cultures. Analyses of total hydrolysable neutral sugars and amino acids, and ultrahigh resolution mass spectrometry revealed large differences in the chemical composition of the two DOM sources. According to 454 pyrosequences of 16S ribosomal ribonucleic acid genes, diatom-derived DOM sustained higher levels of bacterial richness, evenness and phylogenetic diversity than cyanobacteria-derived DOM. These distinct community structures were, however, not associated with specific taxa. Grazing pressure affected bacterial community composition without changing the overall pattern of bacterial diversity levels set by DOM. Our results demonstrate that resource composition can shape several facets of bacterial diversity without influencing the phylogenetic composition of bacterial communities, suggesting functional redundancy at different taxonomic levels for the degradation of phytoplankton-derived DOM.","author":[{"dropping-particle":"","family":"Landa","given":"M.","non-dropping-particle":"","parse-names":false,"suffix":""},{"dropping-particle":"","family":"Cottrell","given":"M. T.","non-dropping-particle":"","parse-names":false,"suffix":""},{"dropping-particle":"","family":"Kirchman","given":"D. L.","non-dropping-particle":"","parse-names":false,"suffix":""},{"dropping-particle":"","family":"Kaiser","given":"K.","non-dropping-particle":"","parse-names":false,"suffix":""},{"dropping-particle":"","family":"Medeiros","given":"P. M.","non-dropping-particle":"","parse-names":false,"suffix":""},{"dropping-particle":"","family":"Tremblay","given":"L.","non-dropping-particle":"","parse-names":false,"suffix":""},{"dropping-particle":"","family":"Batailler","given":"N.","non-dropping-particle":"","parse-names":false,"suffix":""},{"dropping-particle":"","family":"Caparros","given":"J.","non-dropping-particle":"","parse-names":false,"suffix":""},{"dropping-particle":"","family":"Catala","given":"P.","non-dropping-particle":"","parse-names":false,"suffix":""},{"dropping-particle":"","family":"Escoubeyrou","given":"K.","non-dropping-particle":"","parse-names":false,"suffix":""},{"dropping-particle":"","family":"Oriol","given":"L.","non-dropping-particle":"","parse-names":false,"suffix":""},{"dropping-particle":"","family":"Blain","given":"S.","non-dropping-particle":"","parse-names":false,"suffix":""},{"dropping-particle":"","family":"Obernosterer","given":"I.","non-dropping-particle":"","parse-names":false,"suffix":""}],"container-title":"Environmental microbiology","id":"ITEM-1","issue":"6","issued":{"date-parts":[["2014"]]},"page":"1668-1681","title":"Phylogenetic and structural response of heterotrophic bacteria to dissolved organic matter of different chemical composition in a continuous culture study","type":"article-journal","volume":"16"},"uris":["http://www.mendeley.com/documents/?uuid=7bc3b8fe-9365-4112-8d99-d5ad2658b8d9","http://www.mendeley.com/documents/?uuid=56747c38-5420-465a-97d3-2ecab5581040"]}],"mendeley":{"formattedCitation":"(Landa et al., 2014)","plainTextFormattedCitation":"(Landa et al., 2014)","previouslyFormattedCitation":"(Landa et al., 2014)"},"properties":{"noteIndex":0},"schema":"https://github.com/citation-style-language/schema/raw/master/csl-citation.json"}</w:instrText>
      </w:r>
      <w:r>
        <w:fldChar w:fldCharType="separate"/>
      </w:r>
      <w:r w:rsidRPr="00093C4B">
        <w:rPr>
          <w:noProof/>
        </w:rPr>
        <w:t>(Landa et al., 2014)</w:t>
      </w:r>
      <w:r>
        <w:fldChar w:fldCharType="end"/>
      </w:r>
      <w:r>
        <w:t>. If the diversity of DOM is itself selecting for certain microbial community structures, then it is highly likely that the ability of microbial communities to mineralize dissolved organic C is impacted by the diversity of DOM as well.</w:t>
      </w:r>
    </w:p>
    <w:p w14:paraId="26809FFC" w14:textId="77777777" w:rsidR="007E5EAE" w:rsidRDefault="007E5EAE" w:rsidP="007E5EAE"/>
    <w:p w14:paraId="2F864005" w14:textId="77777777" w:rsidR="007E5EAE" w:rsidRDefault="007E5EAE" w:rsidP="007E5EAE">
      <w:r>
        <w:t xml:space="preserve">In the absence of new C inputs, the chemical diversity of DOC tends to decrease over time </w:t>
      </w:r>
      <w:r>
        <w:fldChar w:fldCharType="begin" w:fldLock="1"/>
      </w:r>
      <w:r>
        <w:instrText>ADDIN CSL_CITATION {"citationItems":[{"id":"ITEM-1","itemData":{"ISSN":"2296-7745","author":[{"dropping-particle":"","family":"Mentges","given":"Andrea","non-dropping-particle":"","parse-names":false,"suffix":""},{"dropping-particle":"","family":"Feenders","given":"Christoph","non-dropping-particle":"","parse-names":false,"suffix":""},{"dropping-particle":"","family":"Seibt","given":"Maren","non-dropping-particle":"","parse-names":false,"suffix":""},{"dropping-particle":"","family":"Blasius","given":"Bernd","non-dropping-particle":"","parse-names":false,"suffix":""},{"dropping-particle":"","family":"Dittmar","given":"Thorsten","non-dropping-particle":"","parse-names":false,"suffix":""}],"container-title":"Frontiers in Marine Science","id":"ITEM-1","issued":{"date-parts":[["2017"]]},"page":"194","publisher":"Frontiers","title":"Functional molecular diversity of marine dissolved organic matter is reduced during degradation","type":"article-journal","volume":"4"},"uris":["http://www.mendeley.com/documents/?uuid=28c66ffe-eb17-4e40-b77f-a25e003ddb43"]}],"mendeley":{"formattedCitation":"(Mentges et al., 2017)","plainTextFormattedCitation":"(Mentges et al., 2017)","previouslyFormattedCitation":"(Mentges et al., 2017)"},"properties":{"noteIndex":0},"schema":"https://github.com/citation-style-language/schema/raw/master/csl-citation.json"}</w:instrText>
      </w:r>
      <w:r>
        <w:fldChar w:fldCharType="separate"/>
      </w:r>
      <w:r w:rsidRPr="00093C4B">
        <w:rPr>
          <w:noProof/>
        </w:rPr>
        <w:t>(Mentges et al., 2017)</w:t>
      </w:r>
      <w:r>
        <w:fldChar w:fldCharType="end"/>
      </w:r>
      <w:r>
        <w:t xml:space="preserve"> suggesting the sequential turnover, metabolization, and mineralization of DOC by microbial communities reduces its chemical reactivity.</w:t>
      </w:r>
    </w:p>
    <w:p w14:paraId="67910DF8" w14:textId="77777777" w:rsidR="00C27DBE" w:rsidRDefault="00C27DBE" w:rsidP="001C6EE6"/>
    <w:p w14:paraId="060D0EB0" w14:textId="77777777" w:rsidR="00C27DBE" w:rsidRDefault="00C27DBE" w:rsidP="00ED7A6F">
      <w:pPr>
        <w:ind w:firstLine="720"/>
      </w:pPr>
    </w:p>
    <w:p w14:paraId="24F7DCA5" w14:textId="42F8088C" w:rsidR="00C27DBE" w:rsidRDefault="007276C4" w:rsidP="00C97094">
      <w:pPr>
        <w:ind w:firstLine="720"/>
      </w:pPr>
      <w:r>
        <w:t xml:space="preserve">Complicating this puzzle is the fact that microbial community composition both influences and is shaped by soil properties </w:t>
      </w:r>
      <w:r>
        <w:fldChar w:fldCharType="begin" w:fldLock="1"/>
      </w:r>
      <w:r>
        <w:instrText>ADDIN CSL_CITATION {"citationItems":[{"id":"ITEM-1","itemData":{"DOI":"10.1890/05-1839","ISBN":"0012-9658 (Print)\\r0012-9658 (Linking)","ISSN":"00129658","PMID":"17601128","author":[{"dropping-particle":"","family":"Fierer","given":"Noah","non-dropping-particle":"","parse-names":false,"suffix":""},{"dropping-particle":"","family":"Bradford","given":"Mark A .","non-dropping-particle":"","parse-names":false,"suffix":""},{"dropping-particle":"","family":"Jackson","given":"Robert B.","non-dropping-particle":"","parse-names":false,"suffix":""}],"container-title":"Ecology","id":"ITEM-1","issue":"6","issued":{"date-parts":[["2016"]]},"page":"1354-1364","title":"Toward an Ecological Classification of Soil Bacteria","type":"article-journal","volume":"88"},"uris":["http://www.mendeley.com/documents/?uuid=609a5e1d-2a18-41b0-85fd-8cdcbb09b75d"]},{"id":"ITEM-2","itemData":{"DOI":"10.1038/s41564-018-0201-z","ISSN":"20585276","abstract":"© 2018, The Author(s). Translating the ever-increasing wealth of information on microbiomes (environment, host or built environment) to advance our understanding of system-level processes is proving to be an exceptional research challenge. One reason for this challenge is that relationships between characteristics of microbiomes and the system-level processes that they influence are often evaluated in the absence of a robust conceptual framework and reported without elucidating the underlying causal mechanisms. The reliance on correlative approaches limits the potential to expand the inference of a single relationship to additional systems and advance the field. We propose that research focused on how microbiomes influence the systems they inhabit should work within a common framework and target known microbial processes that contribute to the system-level processes of interest. Here, we identify three distinct categories of microbiome characteristics (microbial processes, microbial community properties and microbial membership) and propose a framework to empirically link each of these categories to each other and the broader system-level processes that they affect. We posit that it is particularly important to distinguish microbial community properties that can be predicted using constituent taxa (community-aggregated traits) from those properties that cannot currently be predicted using constituent taxa (emergent properties). Existing methods in microbial ecology can be applied to more explicitly elucidate properties within each of these three categories of microbial characteristics and connect them with each other. We view this proposed framework, gleaned from a breadth of research on environmental microbiomes and ecosystem processes, as a promising pathway with the potential to advance discovery and understanding across a broad range of microbiome science.","author":[{"dropping-particle":"","family":"Hall","given":"Ed K.","non-dropping-particle":"","parse-names":false,"suffix":""},{"dropping-particle":"","family":"Bernhardt","given":"Emily S.","non-dropping-particle":"","parse-names":false,"suffix":""},{"dropping-particle":"","family":"Bier","given":"Raven L.","non-dropping-particle":"","parse-names":false,"suffix":""},{"dropping-particle":"","family":"Bradford","given":"Mark A.","non-dropping-particle":"","parse-names":false,"suffix":""},{"dropping-particle":"","family":"Boot","given":"Claudia M.","non-dropping-particle":"","parse-names":false,"suffix":""},{"dropping-particle":"","family":"Cotner","given":"James B.","non-dropping-particle":"","parse-names":false,"suffix":""},{"dropping-particle":"","family":"Giorgio","given":"Paul A.","non-dropping-particle":"del","parse-names":false,"suffix":""},{"dropping-particle":"","family":"Evans","given":"Sarah E.","non-dropping-particle":"","parse-names":false,"suffix":""},{"dropping-particle":"","family":"Graham","given":"Emily B.","non-dropping-particle":"","parse-names":false,"suffix":""},{"dropping-particle":"","family":"Jones","given":"Stuart E.","non-dropping-particle":"","parse-names":false,"suffix":""},{"dropping-particle":"","family":"Lennon","given":"Jay T.","non-dropping-particle":"","parse-names":false,"suffix":""},{"dropping-particle":"","family":"Locey","given":"Kenneth J.","non-dropping-particle":"","parse-names":false,"suffix":""},{"dropping-particle":"","family":"Nemergut","given":"Diana","non-dropping-particle":"","parse-names":false,"suffix":""},{"dropping-particle":"","family":"Osborne","given":"Brooke B.","non-dropping-particle":"","parse-names":false,"suffix":""},{"dropping-particle":"","family":"Rocca","given":"Jennifer D.","non-dropping-particle":"","parse-names":false,"suffix":""},{"dropping-particle":"","family":"Schimel","given":"Joshua P.","non-dropping-particle":"","parse-names":false,"suffix":""},{"dropping-particle":"","family":"Waldrop","given":"Mark P.","non-dropping-particle":"","parse-names":false,"suffix":""},{"dropping-particle":"","family":"Wallenstein","given":"Matthew D.","non-dropping-particle":"","parse-names":false,"suffix":""}],"container-title":"Nature Microbiology","id":"ITEM-2","issue":"9","issued":{"date-parts":[["2018"]]},"page":"977-982","publisher":"Springer US","title":"Understanding how microbiomes influence the systems they inhabit","type":"article-journal","volume":"3"},"uris":["http://www.mendeley.com/documents/?uuid=bf693009-23e6-4be4-b433-4f3dc37f41da"]},{"id":"ITEM-3","itemData":{"ISSN":"0027-8424","author":[{"dropping-particle":"","family":"Fierer","given":"Noah","non-dropping-particle":"","parse-names":false,"suffix":""},{"dropping-particle":"","family":"Jackson","given":"Robert B","non-dropping-particle":"","parse-names":false,"suffix":""}],"container-title":"Proceedings of the National Academy of Sciences","id":"ITEM-3","issue":"3","issued":{"date-parts":[["2006"]]},"page":"626-631","publisher":"National Acad Sciences","title":"The diversity and biogeography of soil bacterial communities","type":"article-journal","volume":"103"},"uris":["http://www.mendeley.com/documents/?uuid=ccd9f9b6-8412-41fd-9a4e-e21771c57fd0"]}],"mendeley":{"formattedCitation":"(Fierer et al., 2016; Fierer and Jackson, 2006; Hall et al., 2018)","plainTextFormattedCitation":"(Fierer et al., 2016; Fierer and Jackson, 2006; Hall et al., 2018)","previouslyFormattedCitation":"(Fierer et al., 2016; Fierer and Jackson, 2006; Hall et al., 2018)"},"properties":{"noteIndex":0},"schema":"https://github.com/citation-style-language/schema/raw/master/csl-citation.json"}</w:instrText>
      </w:r>
      <w:r>
        <w:fldChar w:fldCharType="separate"/>
      </w:r>
      <w:r w:rsidRPr="00093C4B">
        <w:rPr>
          <w:noProof/>
        </w:rPr>
        <w:t>(Fierer et al., 2016; Fierer and Jackson, 2006; Hall et al., 2018)</w:t>
      </w:r>
      <w:r>
        <w:fldChar w:fldCharType="end"/>
      </w:r>
      <w:r>
        <w:t xml:space="preserve">. For example, microbial communities with access to high-quality substrates (i.e. </w:t>
      </w:r>
      <w:r>
        <w:lastRenderedPageBreak/>
        <w:t xml:space="preserve">nitrogen-rich plant materials, root exudates) divert energy toward producing biomass </w:t>
      </w:r>
      <w:r>
        <w:fldChar w:fldCharType="begin" w:fldLock="1"/>
      </w:r>
      <w:r w:rsidR="003A6714">
        <w:instrText>ADDIN CSL_CITATION {"citationItems":[{"id":"ITEM-1","itemData":{"DOI":"10.1038/nmicrobiol.2017.105","abstract":"Studies of the decomposition, transformation and stabilization of soil organic matter (SOM) have dramatically increased in recent years owing to growing interest in studying the global carbon (C) cycle as it pertains to climate change. While it is read- ily accepted that the magnitude of the organic C reservoir in soils depends upon microbial involvement, as soil C dynamics are ultimately the consequence of microbial growth and activity, it remains largely unknown how these microorganism-mediated processes lead to soil C stabilization. Here, we define two pathways—ex vivo modification and in vivo turnover—which jointly explain soil C dynamics driven by microbial catabolism and/or anabolism. Accordingly, we use the conceptual framework of the soil ‘microbial carbon pump’ (MCP) to demonstrate how microorganisms are an active player in soil C storage. The MCP couples microbial production of a set of organic compounds to their further stabilization, which we define as the entombing effect. This integration captures the cumulative long-term legacy of microbial assimilation on SOM formation, with mechanisms (whether via physical protection or a lack of activation energy due to chemical composition) that ultimately enable the entombment of microbial-derived C in soils. We propose a need for increased efforts and seek to inspire new studies that utilize the soil MCP as a conceptual guideline for improving mechanistic understandings of the contributions of soil C dynamics to the responses of the terrestrial C cycle under global change.","author":[{"dropping-particle":"","family":"Liang","given":"Chao","non-dropping-particle":"","parse-names":false,"suffix":""},{"dropping-particle":"","family":"Schimel","given":"Joshua P","non-dropping-particle":"","parse-names":false,"suffix":""},{"dropping-particle":"","family":"Jastrow","given":"Julie D","non-dropping-particle":"","parse-names":false,"suffix":""}],"container-title":"Nature Microbiology","id":"ITEM-1","issue":"8","issued":{"date-parts":[["2017"]]},"page":"17105","publisher":"Macmillan Publishers Limited","title":"The importance of anabolism in microbial control over soil carbon storage","type":"article-journal","volume":"2"},"uris":["http://www.mendeley.com/documents/?uuid=fae7859e-eed2-4e64-bd5d-8862ebf18399"]}],"mendeley":{"formattedCitation":"(Liang et al., 2017a)","plainTextFormattedCitation":"(Liang et al., 2017a)","previouslyFormattedCitation":"(Liang et al., 2017a)"},"properties":{"noteIndex":0},"schema":"https://github.com/citation-style-language/schema/raw/master/csl-citation.json"}</w:instrText>
      </w:r>
      <w:r>
        <w:fldChar w:fldCharType="separate"/>
      </w:r>
      <w:r w:rsidR="003A6714" w:rsidRPr="003A6714">
        <w:rPr>
          <w:noProof/>
        </w:rPr>
        <w:t>(Liang et al., 2017a)</w:t>
      </w:r>
      <w:r>
        <w:fldChar w:fldCharType="end"/>
      </w:r>
      <w:r>
        <w:t xml:space="preserve">. Byproducts of their metabolism—enzymes, necromass, cellular debris, and </w:t>
      </w:r>
      <w:proofErr w:type="spellStart"/>
      <w:r>
        <w:t>exometabolites</w:t>
      </w:r>
      <w:proofErr w:type="spellEnd"/>
      <w:r>
        <w:t xml:space="preserve">—can stabilize on soil mineral surfaces </w:t>
      </w:r>
      <w:r>
        <w:fldChar w:fldCharType="begin" w:fldLock="1"/>
      </w:r>
      <w:r>
        <w:instrText>ADDIN CSL_CITATION {"citationItems":[{"id":"ITEM-1","itemData":{"DOI":"10.1016/j.soilbio.2012.04.002","ISBN":"0038-0717","ISSN":"00380717","abstract":"Dissolved organic matter has been recognized as mobile, thus crucial to translocation of metals, pollutants but also of nutrients in soil. We present a conceptual model of the vertical movement of dissolved organic matter with soil water, which deviates from the view of a chromatographic stripping along the flow path. It assumes temporal immobilization (sorptive or by co-precipitation), followed by microbial processing, and re-release (by desorption or dissolution) into soil water of altered compounds. The proposed scheme explains well depth trends in age and composition of dissolved organic matter as well as of solid-phase organic matter in soil. It resolves the paradox of soil organic matter being oldest in the youngest part of the soil profile - the deep mineral subsoil. © 2012 Elsevier Ltd.","author":[{"dropping-particle":"","family":"Kaiser","given":"Klaus","non-dropping-particle":"","parse-names":false,"suffix":""},{"dropping-particle":"","family":"Kalbitz","given":"Karsten","non-dropping-particle":"","parse-names":false,"suffix":""}],"container-title":"Soil Biology and Biochemistry","id":"ITEM-1","issued":{"date-parts":[["2012"]]},"page":"29-32","publisher":"Elsevier Ltd","title":"Cycling downwards - dissolved organic matter in soils","type":"article-journal","volume":"52"},"uris":["http://www.mendeley.com/documents/?uuid=684f55a0-33d3-4b43-a591-fc606947934b"]}],"mendeley":{"formattedCitation":"(Kaiser and Kalbitz, 2012)","plainTextFormattedCitation":"(Kaiser and Kalbitz, 2012)","previouslyFormattedCitation":"(Kaiser and Kalbitz, 2012)"},"properties":{"noteIndex":0},"schema":"https://github.com/citation-style-language/schema/raw/master/csl-citation.json"}</w:instrText>
      </w:r>
      <w:r>
        <w:fldChar w:fldCharType="separate"/>
      </w:r>
      <w:r w:rsidRPr="00093C4B">
        <w:rPr>
          <w:noProof/>
        </w:rPr>
        <w:t>(Kaiser and Kalbitz, 2012)</w:t>
      </w:r>
      <w:r>
        <w:fldChar w:fldCharType="end"/>
      </w:r>
      <w:r>
        <w:t xml:space="preserve"> to form mineral-associated organic matter (MAOM) </w:t>
      </w:r>
      <w:r>
        <w:fldChar w:fldCharType="begin" w:fldLock="1"/>
      </w:r>
      <w:r>
        <w:instrText>ADDIN CSL_CITATION {"citationItems":[{"id":"ITEM-1","itemData":{"DOI":"10.1111/gcb.12113","ISBN":"1354-1013","ISSN":"13541013","PMID":"23504877","abstract":"The decomposition and transformation of above- and below-ground plant detritus (litter) is the main process by which soil organic matter (SOM) is formed. Yet, research on litter decay and SOM formation has been largely uncoupled, failing to provide an effective nexus between these two fundamental processes for carbon (C) and nitrogen (N) cycling and storage. We present the current understanding of the importance of microbial substrate use efficiency and C and N allocation in controlling the proportion of plant-derived C and N that is incorporated into SOM, and of soil matrix interactions in controlling SOM stabilization. We synthesize this understanding into the Microbial Efficiency-Matrix Stabilization (MEMS) framework. This framework leads to the hypothesis that labile plant constituents are the dominant source of microbial products, relative to input rates, because they are utilized more efficiently by microbes. These microbial products of decomposition would thus become the main precursors of stable SOM by promoting aggregation and through strong chemical bonding to the mineral soil matrix.","author":[{"dropping-particle":"","family":"Cotrufo","given":"M. Francesca","non-dropping-particle":"","parse-names":false,"suffix":""},{"dropping-particle":"","family":"Wallenstein","given":"Matthew D.","non-dropping-particle":"","parse-names":false,"suffix":""},{"dropping-particle":"","family":"Boot","given":"Claudia M.","non-dropping-particle":"","parse-names":false,"suffix":""},{"dropping-particle":"","family":"Denef","given":"Karolien","non-dropping-particle":"","parse-names":false,"suffix":""},{"dropping-particle":"","family":"Paul","given":"Eldor A.","non-dropping-particle":"","parse-names":false,"suffix":""}],"container-title":"Global Change Biology","id":"ITEM-1","issue":"4","issued":{"date-parts":[["2013"]]},"page":"988-995","title":"The Microbial Efficiency-Matrix Stabilization (MEMS) framework integrates plant litter decomposition with soil organic matter stabilization: Do labile plant inputs form stable soil organic matter?","type":"article-journal","volume":"19"},"uris":["http://www.mendeley.com/documents/?uuid=8ff93def-bfdc-4e98-b43f-de493b7b2e31"]}],"mendeley":{"formattedCitation":"(Cotrufo et al., 2013)","plainTextFormattedCitation":"(Cotrufo et al., 2013)","previouslyFormattedCitation":"(Cotrufo et al., 2013)"},"properties":{"noteIndex":0},"schema":"https://github.com/citation-style-language/schema/raw/master/csl-citation.json"}</w:instrText>
      </w:r>
      <w:r>
        <w:fldChar w:fldCharType="separate"/>
      </w:r>
      <w:r w:rsidRPr="00093C4B">
        <w:rPr>
          <w:noProof/>
        </w:rPr>
        <w:t>(Cotrufo et al., 2013)</w:t>
      </w:r>
      <w:r>
        <w:fldChar w:fldCharType="end"/>
      </w:r>
      <w:r>
        <w:t xml:space="preserve">, </w:t>
      </w:r>
      <w:r w:rsidR="00E0622E">
        <w:t xml:space="preserve">a key </w:t>
      </w:r>
      <w:del w:id="49" w:author="Itamar Shabtai" w:date="2020-05-21T14:44:00Z">
        <w:r w:rsidR="00DF25BD" w:rsidDel="00981DE0">
          <w:delText xml:space="preserve">cfcfjgg  </w:delText>
        </w:r>
      </w:del>
      <w:ins w:id="50" w:author="Itamar Shabtai" w:date="2020-05-21T14:44:00Z">
        <w:r w:rsidR="00981DE0">
          <w:t xml:space="preserve">process </w:t>
        </w:r>
      </w:ins>
      <w:r>
        <w:t xml:space="preserve">which can contribute to soil C retention </w:t>
      </w:r>
      <w:r>
        <w:fldChar w:fldCharType="begin" w:fldLock="1"/>
      </w:r>
      <w:r>
        <w:instrText>ADDIN CSL_CITATION {"citationItems":[{"id":"ITEM-1","itemData":{"DOI":"10.1038/ngeo155","ISBN":"1752-0894","ISSN":"1752-0894","PMID":"256433500017","abstract":"Organic matter in soil has been suggested to be composed of a complex mixture of identifiable biopolymers1 rather than a chemically complex humic material2. Despite the importance of the spatial arrangement of organic matter forms in soil3, its characterization has been hampered by the lack of a method for analysis at fine scales. X-ray spectromicroscopy has enabled the identification of spatial variability of organic matter forms, but was limited to extracted soil particles4 and individual micropores within aggregates5, 6. Here, we use synchrotron-based near-edge X-ray spectromicroscopy7 of thin sections of entire and intact free microaggregates6 to demonstrate that on spatial scales below 50 nm resolution, highly variable yet identifiable organic matter forms, such as plant or microbial biopolymers, can be found in soils at distinct locations of the mineral assemblage. Organic carbon forms detected at this spatial scale had no similarity to organic carbon forms of total soil. In contrast, we find that organic carbon forms of total soil were remarkably similar between soils from several temperate and tropical forests with very distinct vegetation composition and soil mineralogy. Spatial information on soil organic matter forms at the scale provided here could help to identify processes of organic matter cycling in soil, such as carbon stability or sequestration and responses to a changing climate.","author":[{"dropping-particle":"","family":"Lehmann","given":"Johannes","non-dropping-particle":"","parse-names":false,"suffix":""},{"dropping-particle":"","family":"Solomon","given":"Dawit","non-dropping-particle":"","parse-names":false,"suffix":""},{"dropping-particle":"","family":"Kinyangi","given":"James","non-dropping-particle":"","parse-names":false,"suffix":""},{"dropping-particle":"","family":"Dathe","given":"Lena","non-dropping-particle":"","parse-names":false,"suffix":""},{"dropping-particle":"","family":"Wirick","given":"Sue","non-dropping-particle":"","parse-names":false,"suffix":""},{"dropping-particle":"","family":"Jacobsen","given":"Chris","non-dropping-particle":"","parse-names":false,"suffix":""}],"container-title":"Nature Geoscience","id":"ITEM-1","issue":"4","issued":{"date-parts":[["2008"]]},"page":"238-242","title":"Spatial complexity of soil organic matter forms at nanometre scales","type":"article-journal","volume":"1"},"uris":["http://www.mendeley.com/documents/?uuid=97298e52-8e3e-4800-8523-22dede48dbe1"]},{"id":"ITEM-2","itemData":{"DOI":"10.1007/s10533-011-9658-z","ISSN":"0168-2563","abstract":"Proper management of soil organic matter (SOM) is needed for maintaining soil fertility and for mitigation of the global increase in atmospheric CO2 concentrations and should be informed by knowledge about the sources, spatial organisation and stabilisation processes of SOM. Recently, microbial biomass residues (i. e. necromass) have been identified as a significant source of SOM. Here, we propose that cell wall envelopes of bacteria and fungi are stabilised in soil and contribute significantly to small-particulate SOM formation. This hypothesis is based on the mass balance of a soil incubation experiment with 13C-labelled bacterial cells and on the visualisation of the microbial residues by means of scanning electron microscopy (SEM). At the end of a 224-day incubation, 50% of the biomass-derived C remained in the soil, mainly in the non-living part of SOM (40% of the added biomass C). SEM micrographs only rarely showed intact cells. Instead, organic patchy fragments of 200-500 nm size were abundant and these fragments were associated with all stages of cell envelope decay and fragmentation. Similar fragments, developed on initially clean and sterile in situ microcosms during exposure to groundwater, provide clear evidence for their formation during microbial growth and surface colonisation. Microbial cell envelope fragments thus contribute significantly to SOM formation. This origin and the related macromolecular architecture of SOM are consistent with most observations on SOM, including the abundance of microbial-derived biomarkers, the low C/N ratio, the water repellency and the stabilisation of biomolecules, which in theory should be easily degradable. © 2011 Springer Science+Business Media B.V.","author":[{"dropping-particle":"","family":"Miltner","given":"Anja","non-dropping-particle":"","parse-names":false,"suffix":""},{"dropping-particle":"","family":"Bombach","given":"Petra","non-dropping-particle":"","parse-names":false,"suffix":""},{"dropping-particle":"","family":"Schmidt-Brücken","given":"Burkhard","non-dropping-particle":"","parse-names":false,"suffix":""},{"dropping-particle":"","family":"Kästner","given":"Matthias","non-dropping-particle":"","parse-names":false,"suffix":""}],"container-title":"Biogeochemistry","id":"ITEM-2","issue":"1-3","issued":{"date-parts":[["2012","11"]]},"page":"41-55","title":"SOM genesis: microbial biomass as a significant source","type":"article-journal","volume":"111"},"uris":["http://www.mendeley.com/documents/?uuid=82c32d08-6e77-4f3a-b7a1-41ae99b51d70"]}],"mendeley":{"formattedCitation":"(Lehmann et al., 2008; Miltner et al., 2012)","plainTextFormattedCitation":"(Lehmann et al., 2008; Miltner et al., 2012)","previouslyFormattedCitation":"(Lehmann et al., 2008; Miltner et al., 2012)"},"properties":{"noteIndex":0},"schema":"https://github.com/citation-style-language/schema/raw/master/csl-citation.json"}</w:instrText>
      </w:r>
      <w:r>
        <w:fldChar w:fldCharType="separate"/>
      </w:r>
      <w:r w:rsidRPr="00093C4B">
        <w:rPr>
          <w:noProof/>
        </w:rPr>
        <w:t>(Lehmann et al., 2008; Miltner et al., 2012)</w:t>
      </w:r>
      <w:r>
        <w:fldChar w:fldCharType="end"/>
      </w:r>
      <w:r>
        <w:t>.</w:t>
      </w:r>
    </w:p>
    <w:p w14:paraId="333AD25F" w14:textId="77777777" w:rsidR="00C27DBE" w:rsidRDefault="00C27DBE" w:rsidP="00C97094">
      <w:pPr>
        <w:ind w:firstLine="720"/>
      </w:pPr>
    </w:p>
    <w:p w14:paraId="7D45E7C3" w14:textId="02E69ADE" w:rsidR="001C00B3" w:rsidRDefault="00E33084" w:rsidP="008D4072">
      <w:pPr>
        <w:ind w:firstLine="720"/>
        <w:rPr>
          <w:color w:val="000000"/>
        </w:rPr>
      </w:pPr>
      <w:r>
        <w:t>T</w:t>
      </w:r>
      <w:r w:rsidR="00DB0E12">
        <w:t>riangulating soil biogeochemical properties, microbial community composition, and metabolite profiles, is critical for improving process-based predictive models of soil C cycling</w:t>
      </w:r>
      <w:r w:rsidR="00AD48AE">
        <w:t>. Here, we</w:t>
      </w:r>
      <w:r w:rsidR="00DB0E12">
        <w:t xml:space="preserve"> </w:t>
      </w:r>
      <w:commentRangeStart w:id="51"/>
      <w:r w:rsidR="001C00B3">
        <w:rPr>
          <w:b/>
          <w:bCs/>
        </w:rPr>
        <w:t xml:space="preserve">propose developing a new conceptual framework—explicitly representing microbial community and </w:t>
      </w:r>
      <w:proofErr w:type="spellStart"/>
      <w:r w:rsidR="001C00B3">
        <w:rPr>
          <w:b/>
          <w:bCs/>
        </w:rPr>
        <w:t>exometabolome</w:t>
      </w:r>
      <w:proofErr w:type="spellEnd"/>
      <w:r w:rsidR="001C00B3">
        <w:rPr>
          <w:b/>
          <w:bCs/>
        </w:rPr>
        <w:t xml:space="preserve"> diversity—to improve our understanding of mechanisms governing SOC formation and persistence.</w:t>
      </w:r>
      <w:commentRangeEnd w:id="51"/>
      <w:r w:rsidR="00981DE0">
        <w:rPr>
          <w:rStyle w:val="CommentReference"/>
        </w:rPr>
        <w:commentReference w:id="51"/>
      </w:r>
    </w:p>
    <w:p w14:paraId="63693E25" w14:textId="77777777" w:rsidR="001C00B3" w:rsidRDefault="001C00B3" w:rsidP="00B96BB7">
      <w:pPr>
        <w:rPr>
          <w:color w:val="000000"/>
        </w:rPr>
      </w:pPr>
    </w:p>
    <w:p w14:paraId="371445F1" w14:textId="76CB6CDB" w:rsidR="00B96BB7" w:rsidRDefault="00F534DB" w:rsidP="00B96BB7">
      <w:r>
        <w:rPr>
          <w:color w:val="000000"/>
        </w:rPr>
        <w:t xml:space="preserve">We will </w:t>
      </w:r>
      <w:r w:rsidR="00B96BB7" w:rsidRPr="003C0F76">
        <w:rPr>
          <w:color w:val="000000"/>
        </w:rPr>
        <w:t xml:space="preserve">leverage multivariate statistical approaches and machine-learning to </w:t>
      </w:r>
      <w:r w:rsidR="00B96BB7">
        <w:t>evaluate how microbial community and metabolite assembl</w:t>
      </w:r>
      <w:ins w:id="52" w:author="Itamar Shabtai" w:date="2020-05-21T14:53:00Z">
        <w:r w:rsidR="00981DE0">
          <w:t>age</w:t>
        </w:r>
      </w:ins>
      <w:del w:id="53" w:author="Itamar Shabtai" w:date="2020-05-21T14:53:00Z">
        <w:r w:rsidR="00B96BB7" w:rsidDel="00981DE0">
          <w:delText>y</w:delText>
        </w:r>
      </w:del>
      <w:r w:rsidR="00B96BB7">
        <w:t xml:space="preserve"> </w:t>
      </w:r>
      <w:del w:id="54" w:author="Itamar Shabtai" w:date="2020-05-21T14:53:00Z">
        <w:r w:rsidR="00B96BB7" w:rsidDel="00981DE0">
          <w:delText xml:space="preserve">processes </w:delText>
        </w:r>
      </w:del>
      <w:r w:rsidR="00B96BB7">
        <w:t>influence ecosystem function</w:t>
      </w:r>
      <w:r w:rsidR="009C1036">
        <w:t xml:space="preserve"> </w:t>
      </w:r>
      <w:r w:rsidR="00B96BB7">
        <w:fldChar w:fldCharType="begin" w:fldLock="1"/>
      </w:r>
      <w:r w:rsidR="00D167BD">
        <w:instrText>ADDIN CSL_CITATION {"citationItems":[{"id":"ITEM-1","itemData":{"DOI":"10.1038/s41598-019-43026-8","ISSN":"2045-2322","abstract":"Soil organic carbon (SOC) models currently in widespread use omit known microbial processes, and assume the existence of a SOC pool whose intrinsic properties confer persistence for centuries to millennia, despite evidence from priming and aggregate turnover that cast doubt on the existence of SOC with profound intrinsic stability. Here we show that by including microbial interactions in a SOC model, persistence can be explained as a feedback between substrate availability, mineral protection and microbial population size, without invoking an unproven pool that is intrinsically stable for centuries. The microbial SOC model based on this concept reproduces long-term data (r2 = 0.92; n = 90), global SOC distribution (rmse = 4.7 +/− 0.6 kg C m−2), and total global SOC in the top 0.3 m (822 Pg C) accurately. SOC dynamics based on a microbial feedback without stable pools are thus consistent with global SOC distribution. This has important implications for carbon management, suggesting that relatively fast cycling, rather than recalcitrant, SOC must form the primary target of efforts to build SOC stocks.","author":[{"dropping-particle":"","family":"Woolf","given":"Dominic","non-dropping-particle":"","parse-names":false,"suffix":""},{"dropping-particle":"","family":"Lehmann","given":"Johannes","non-dropping-particle":"","parse-names":false,"suffix":""}],"container-title":"Scientific Reports","id":"ITEM-1","issue":"1","issued":{"date-parts":[["2019","12"]]},"page":"6522","publisher":"Nature Publishing Group","title":"Microbial models with minimal mineral protection can explain long-term soil organic carbon persistence","type":"article-journal","volume":"9"},"uris":["http://www.mendeley.com/documents/?uuid=e4b90cfe-a616-4c94-a900-0e3ed7eace96"]}],"mendeley":{"formattedCitation":"(Woolf and Lehmann, 2019)","plainTextFormattedCitation":"(Woolf and Lehmann, 2019)","previouslyFormattedCitation":"(Woolf and Lehmann, 2019)"},"properties":{"noteIndex":0},"schema":"https://github.com/citation-style-language/schema/raw/master/csl-citation.json"}</w:instrText>
      </w:r>
      <w:r w:rsidR="00B96BB7">
        <w:fldChar w:fldCharType="separate"/>
      </w:r>
      <w:r w:rsidR="00093C4B" w:rsidRPr="00093C4B">
        <w:rPr>
          <w:noProof/>
        </w:rPr>
        <w:t>(Woolf and Lehmann, 2019)</w:t>
      </w:r>
      <w:r w:rsidR="00B96BB7">
        <w:fldChar w:fldCharType="end"/>
      </w:r>
      <w:r w:rsidR="00B96BB7">
        <w:t xml:space="preserve">. </w:t>
      </w:r>
      <w:r w:rsidR="00B96BB7">
        <w:rPr>
          <w:color w:val="000000"/>
        </w:rPr>
        <w:t xml:space="preserve">With this </w:t>
      </w:r>
      <w:r>
        <w:rPr>
          <w:color w:val="000000"/>
        </w:rPr>
        <w:t xml:space="preserve">modeling </w:t>
      </w:r>
      <w:r w:rsidR="00B96BB7">
        <w:rPr>
          <w:color w:val="000000"/>
        </w:rPr>
        <w:t xml:space="preserve">flexibility, we can evaluate how microbial community composition influences SOC persistence and select empirically defined community traits that should be incorporated in global climate models. </w:t>
      </w:r>
      <w:commentRangeStart w:id="55"/>
      <w:r w:rsidR="00B96BB7">
        <w:rPr>
          <w:color w:val="000000"/>
        </w:rPr>
        <w:t>We will critically evaluate the following question: How do interactions among soil biogeochemical properties, microbial community structure, and metabolite composition, govern C-sequestration potentials across</w:t>
      </w:r>
      <w:r w:rsidR="00B96BB7">
        <w:t xml:space="preserve"> ecosystems? </w:t>
      </w:r>
      <w:commentRangeEnd w:id="55"/>
      <w:r w:rsidR="00FA387A">
        <w:rPr>
          <w:rStyle w:val="CommentReference"/>
        </w:rPr>
        <w:commentReference w:id="55"/>
      </w:r>
    </w:p>
    <w:p w14:paraId="4CBC020A" w14:textId="63A7145E" w:rsidR="00DF57D6" w:rsidRDefault="00DF57D6" w:rsidP="003E7F00"/>
    <w:p w14:paraId="1BC55914" w14:textId="520EED60" w:rsidR="00DF57D6" w:rsidRDefault="00DF57D6" w:rsidP="003E7F00">
      <w:commentRangeStart w:id="56"/>
      <w:r>
        <w:t>T</w:t>
      </w:r>
      <w:r w:rsidR="002C1222">
        <w:t>here are thought t</w:t>
      </w:r>
      <w:r>
        <w:t xml:space="preserve">wo primary modes of SOC stabilization </w:t>
      </w:r>
      <w:r w:rsidR="002C1222">
        <w:t xml:space="preserve">that </w:t>
      </w:r>
      <w:r>
        <w:t>interactively govern the fate of new C inputs</w:t>
      </w:r>
      <w:r w:rsidR="005F4223">
        <w:t>, specifically, whether those resources are mineralized to CO</w:t>
      </w:r>
      <w:r w:rsidR="005F4223" w:rsidRPr="005F4223">
        <w:rPr>
          <w:vertAlign w:val="subscript"/>
        </w:rPr>
        <w:t>2</w:t>
      </w:r>
      <w:r w:rsidR="005F4223">
        <w:t xml:space="preserve"> or retained belowground.</w:t>
      </w:r>
      <w:r>
        <w:t xml:space="preserve"> The first include abiotic factors, such as climate, soil pedology, and physicochemical properties that facilitate C </w:t>
      </w:r>
      <w:r w:rsidR="002C1222">
        <w:t xml:space="preserve">occlusion in aggregates or the availability of adsorption sites on mineral surfaces. </w:t>
      </w:r>
      <w:r>
        <w:t>The second mode is biotic, and includes the genomic diversity of the microbial community, their functional</w:t>
      </w:r>
      <w:r w:rsidR="002C1222">
        <w:t xml:space="preserve"> </w:t>
      </w:r>
      <w:r>
        <w:t xml:space="preserve">traits, and their communal metabolic efficiency. </w:t>
      </w:r>
      <w:commentRangeEnd w:id="56"/>
      <w:r w:rsidR="00FA387A">
        <w:rPr>
          <w:rStyle w:val="CommentReference"/>
        </w:rPr>
        <w:commentReference w:id="56"/>
      </w:r>
    </w:p>
    <w:p w14:paraId="21B56DEB" w14:textId="48469561" w:rsidR="006F5D08" w:rsidRDefault="006F5D08" w:rsidP="003E7F00"/>
    <w:p w14:paraId="4F7D79D2" w14:textId="1BB757FD" w:rsidR="001473B1" w:rsidRDefault="001473B1" w:rsidP="003E7F00"/>
    <w:p w14:paraId="63B7518F" w14:textId="20A1BF5E" w:rsidR="001473B1" w:rsidRDefault="001473B1" w:rsidP="003E7F00">
      <w:r w:rsidRPr="00C24C60">
        <w:t>substantial knowledge gaps in our understanding of soil C turnover</w:t>
      </w:r>
      <w:r>
        <w:t xml:space="preserve"> persist</w:t>
      </w:r>
      <w:r w:rsidRPr="00C24C60">
        <w:t>.</w:t>
      </w:r>
    </w:p>
    <w:p w14:paraId="78374AE4" w14:textId="7C41138C" w:rsidR="001473B1" w:rsidRDefault="001473B1" w:rsidP="003E7F00"/>
    <w:p w14:paraId="72DD2F94" w14:textId="77777777" w:rsidR="008260DD" w:rsidRPr="008260DD" w:rsidRDefault="008260DD"/>
    <w:p w14:paraId="302F3EE4" w14:textId="1FE5C60A" w:rsidR="00B55E56" w:rsidRDefault="00B55E56" w:rsidP="00B55E56">
      <w:pPr>
        <w:jc w:val="center"/>
        <w:rPr>
          <w:b/>
          <w:bCs/>
        </w:rPr>
      </w:pPr>
      <w:r>
        <w:rPr>
          <w:b/>
          <w:bCs/>
        </w:rPr>
        <w:t>2. PROPOSED RESEARCH</w:t>
      </w:r>
    </w:p>
    <w:p w14:paraId="4CEB235B" w14:textId="05A8274F" w:rsidR="00F04D38" w:rsidRDefault="00F04D38" w:rsidP="00B55E56">
      <w:pPr>
        <w:jc w:val="center"/>
        <w:rPr>
          <w:b/>
          <w:bCs/>
        </w:rPr>
      </w:pPr>
    </w:p>
    <w:p w14:paraId="1EF8B793" w14:textId="244A4E96" w:rsidR="00F04D38" w:rsidRDefault="00F04D38" w:rsidP="00F04D38">
      <w:pPr>
        <w:rPr>
          <w:b/>
          <w:bCs/>
        </w:rPr>
      </w:pPr>
      <w:r w:rsidRPr="00F04D38">
        <w:rPr>
          <w:b/>
          <w:bCs/>
          <w:noProof/>
        </w:rPr>
        <w:lastRenderedPageBreak/>
        <w:drawing>
          <wp:inline distT="0" distB="0" distL="0" distR="0" wp14:anchorId="51B58AA3" wp14:editId="1110C376">
            <wp:extent cx="2690886" cy="2615979"/>
            <wp:effectExtent l="0" t="0" r="1905" b="0"/>
            <wp:docPr id="58" name="Picture 57">
              <a:extLst xmlns:a="http://schemas.openxmlformats.org/drawingml/2006/main">
                <a:ext uri="{FF2B5EF4-FFF2-40B4-BE49-F238E27FC236}">
                  <a16:creationId xmlns:a16="http://schemas.microsoft.com/office/drawing/2014/main" id="{27B6A80C-A444-B841-8166-986E4513F4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7">
                      <a:extLst>
                        <a:ext uri="{FF2B5EF4-FFF2-40B4-BE49-F238E27FC236}">
                          <a16:creationId xmlns:a16="http://schemas.microsoft.com/office/drawing/2014/main" id="{27B6A80C-A444-B841-8166-986E4513F408}"/>
                        </a:ext>
                      </a:extLst>
                    </pic:cNvPr>
                    <pic:cNvPicPr>
                      <a:picLocks noChangeAspect="1"/>
                    </pic:cNvPicPr>
                  </pic:nvPicPr>
                  <pic:blipFill>
                    <a:blip r:embed="rId12"/>
                    <a:stretch>
                      <a:fillRect/>
                    </a:stretch>
                  </pic:blipFill>
                  <pic:spPr>
                    <a:xfrm>
                      <a:off x="0" y="0"/>
                      <a:ext cx="2699717" cy="2624564"/>
                    </a:xfrm>
                    <a:prstGeom prst="rect">
                      <a:avLst/>
                    </a:prstGeom>
                  </pic:spPr>
                </pic:pic>
              </a:graphicData>
            </a:graphic>
          </wp:inline>
        </w:drawing>
      </w:r>
    </w:p>
    <w:p w14:paraId="0F94D0CF" w14:textId="5B1B5DA7" w:rsidR="00852D6E" w:rsidRDefault="00852D6E" w:rsidP="007C3D8E">
      <w:pPr>
        <w:jc w:val="both"/>
        <w:rPr>
          <w:i/>
          <w:iCs/>
        </w:rPr>
      </w:pPr>
    </w:p>
    <w:p w14:paraId="34F01B27" w14:textId="5A0D0A4B" w:rsidR="00852D6E" w:rsidRDefault="00852D6E" w:rsidP="00852D6E">
      <w:r w:rsidRPr="007F2041">
        <w:rPr>
          <w:i/>
          <w:iCs/>
        </w:rPr>
        <w:t>Objective 1:</w:t>
      </w:r>
      <w:r>
        <w:t xml:space="preserve"> Determine whether </w:t>
      </w:r>
      <w:r w:rsidR="00D85923">
        <w:t xml:space="preserve">aboveground litter quality influences </w:t>
      </w:r>
      <w:r>
        <w:t xml:space="preserve">microbial and metabolome diversity </w:t>
      </w:r>
      <w:r w:rsidR="00D85923">
        <w:t>and SOC persistence</w:t>
      </w:r>
      <w:r>
        <w:t xml:space="preserve">. </w:t>
      </w:r>
    </w:p>
    <w:p w14:paraId="2F2B4D3F" w14:textId="77777777" w:rsidR="00852D6E" w:rsidRDefault="00852D6E" w:rsidP="00852D6E"/>
    <w:p w14:paraId="39FF2718" w14:textId="677A462A" w:rsidR="00852D6E" w:rsidRDefault="00852D6E" w:rsidP="00852D6E">
      <w:r w:rsidRPr="007F2041">
        <w:rPr>
          <w:i/>
          <w:iCs/>
        </w:rPr>
        <w:t>Hypothesis:</w:t>
      </w:r>
      <w:r>
        <w:t xml:space="preserve"> Lower quality plant litter (rich in structural components and poor in proteins, carbohydrates</w:t>
      </w:r>
      <w:ins w:id="57" w:author="Itamar Shabtai" w:date="2020-05-21T15:00:00Z">
        <w:r w:rsidR="00FA387A">
          <w:t>, high C:N ratio</w:t>
        </w:r>
      </w:ins>
      <w:r>
        <w:t xml:space="preserve">) increases microbial </w:t>
      </w:r>
      <w:commentRangeStart w:id="58"/>
      <w:r>
        <w:t>community</w:t>
      </w:r>
      <w:commentRangeEnd w:id="58"/>
      <w:r w:rsidR="00FA387A">
        <w:rPr>
          <w:rStyle w:val="CommentReference"/>
        </w:rPr>
        <w:commentReference w:id="58"/>
      </w:r>
      <w:r>
        <w:t xml:space="preserve"> and DOC diversity</w:t>
      </w:r>
      <w:del w:id="59" w:author="Itamar Shabtai" w:date="2020-05-21T15:02:00Z">
        <w:r w:rsidDel="00FA387A">
          <w:delText>,</w:delText>
        </w:r>
      </w:del>
      <w:r>
        <w:t xml:space="preserve"> and decreases SOC </w:t>
      </w:r>
      <w:commentRangeStart w:id="60"/>
      <w:r>
        <w:t>persistence</w:t>
      </w:r>
      <w:commentRangeEnd w:id="60"/>
      <w:r w:rsidR="000C0B05">
        <w:rPr>
          <w:rStyle w:val="CommentReference"/>
        </w:rPr>
        <w:commentReference w:id="60"/>
      </w:r>
      <w:r>
        <w:t>.</w:t>
      </w:r>
    </w:p>
    <w:p w14:paraId="0C8B87C2" w14:textId="77777777" w:rsidR="00852D6E" w:rsidRDefault="00852D6E" w:rsidP="00852D6E"/>
    <w:p w14:paraId="6552DEB0" w14:textId="2377C62C" w:rsidR="007F2041" w:rsidRDefault="007F2041" w:rsidP="007F2041">
      <w:r w:rsidRPr="007F2041">
        <w:rPr>
          <w:i/>
          <w:iCs/>
        </w:rPr>
        <w:t>Test:</w:t>
      </w:r>
      <w:r>
        <w:t xml:space="preserve"> </w:t>
      </w:r>
      <w:ins w:id="61" w:author="Itamar Shabtai" w:date="2020-05-21T15:04:00Z">
        <w:r w:rsidR="000C0B05">
          <w:t xml:space="preserve">Study </w:t>
        </w:r>
      </w:ins>
      <w:del w:id="62" w:author="Itamar Shabtai" w:date="2020-05-21T15:04:00Z">
        <w:r w:rsidDel="000C0B05">
          <w:delText>S</w:delText>
        </w:r>
      </w:del>
      <w:ins w:id="63" w:author="Itamar Shabtai" w:date="2020-05-21T15:04:00Z">
        <w:r w:rsidR="000C0B05">
          <w:t>s</w:t>
        </w:r>
      </w:ins>
      <w:r>
        <w:t>ites with low quality plant litter will be associated with diverse microbial and metabolome assemblages. The time to reach peak CO</w:t>
      </w:r>
      <w:r w:rsidRPr="00177DA7">
        <w:rPr>
          <w:vertAlign w:val="subscript"/>
        </w:rPr>
        <w:t>2</w:t>
      </w:r>
      <w:r>
        <w:t xml:space="preserve"> mineralization will be </w:t>
      </w:r>
      <w:commentRangeStart w:id="64"/>
      <w:r>
        <w:t>rapid</w:t>
      </w:r>
      <w:commentRangeEnd w:id="64"/>
      <w:r w:rsidR="00FA387A">
        <w:rPr>
          <w:rStyle w:val="CommentReference"/>
        </w:rPr>
        <w:commentReference w:id="64"/>
      </w:r>
      <w:r>
        <w:t xml:space="preserve">, followed by a steep decline. Glucose </w:t>
      </w:r>
      <w:commentRangeStart w:id="65"/>
      <w:r>
        <w:t>amendment</w:t>
      </w:r>
      <w:commentRangeEnd w:id="65"/>
      <w:r w:rsidR="00FA387A">
        <w:rPr>
          <w:rStyle w:val="CommentReference"/>
        </w:rPr>
        <w:commentReference w:id="65"/>
      </w:r>
      <w:r>
        <w:t xml:space="preserve"> will result in less CO</w:t>
      </w:r>
      <w:r w:rsidRPr="00177DA7">
        <w:rPr>
          <w:vertAlign w:val="subscript"/>
        </w:rPr>
        <w:t>2</w:t>
      </w:r>
      <w:r>
        <w:t xml:space="preserve"> mineralization relative to sites dominated by less diverse, </w:t>
      </w:r>
      <w:proofErr w:type="spellStart"/>
      <w:r>
        <w:t>copiotrophic</w:t>
      </w:r>
      <w:proofErr w:type="spellEnd"/>
      <w:r>
        <w:t xml:space="preserve"> communities (as determined by querying the </w:t>
      </w:r>
      <w:proofErr w:type="spellStart"/>
      <w:r>
        <w:t>EcoDB</w:t>
      </w:r>
      <w:proofErr w:type="spellEnd"/>
      <w:r>
        <w:t>).</w:t>
      </w:r>
    </w:p>
    <w:p w14:paraId="2DDB8D28" w14:textId="77777777" w:rsidR="007F2041" w:rsidRDefault="007F2041" w:rsidP="00852D6E">
      <w:pPr>
        <w:rPr>
          <w:i/>
          <w:iCs/>
        </w:rPr>
      </w:pPr>
    </w:p>
    <w:p w14:paraId="5FE3CE41" w14:textId="55AEF1A2" w:rsidR="00852D6E" w:rsidRDefault="00852D6E" w:rsidP="00852D6E">
      <w:r w:rsidRPr="007F2041">
        <w:rPr>
          <w:i/>
          <w:iCs/>
        </w:rPr>
        <w:t>Rationale:</w:t>
      </w:r>
      <w:r>
        <w:t xml:space="preserve"> Lower quality plant litter requires colonization by specialized microbial communities with the capacity to degrade structural plant material </w:t>
      </w:r>
      <w:r>
        <w:fldChar w:fldCharType="begin" w:fldLock="1"/>
      </w:r>
      <w:r>
        <w:instrText>ADDIN CSL_CITATION {"citationItems":[{"id":"ITEM-1","itemData":{"ISSN":"0099-2240","author":[{"dropping-particle":"","family":"Maron","given":"Pierre-Alain","non-dropping-particle":"","parse-names":false,"suffix":""},{"dropping-particle":"","family":"Sarr","given":"Amadou","non-dropping-particle":"","parse-names":false,"suffix":""},{"dropping-particle":"","family":"Kaisermann","given":"Aurore","non-dropping-particle":"","parse-names":false,"suffix":""},{"dropping-particle":"","family":"Lévêque","given":"Jean","non-dropping-particle":"","parse-names":false,"suffix":""},{"dropping-particle":"","family":"Mathieu","given":"Olivier","non-dropping-particle":"","parse-names":false,"suffix":""},{"dropping-particle":"","family":"Guigue","given":"Julien","non-dropping-particle":"","parse-names":false,"suffix":""},{"dropping-particle":"","family":"Karimi","given":"Battle","non-dropping-particle":"","parse-names":false,"suffix":""},{"dropping-particle":"","family":"Bernard","given":"Laetitia","non-dropping-particle":"","parse-names":false,"suffix":""},{"dropping-particle":"","family":"Dequiedt","given":"Samuel","non-dropping-particle":"","parse-names":false,"suffix":""},{"dropping-particle":"","family":"Terrat","given":"Sébastien","non-dropping-particle":"","parse-names":false,"suffix":""}],"container-title":"Appl. Environ. Microbiol.","id":"ITEM-1","issue":"9","issued":{"date-parts":[["2018"]]},"page":"e02738-17","publisher":"Am Soc Microbiol","title":"High microbial diversity promotes soil ecosystem functioning","type":"article-journal","volume":"84"},"uris":["http://www.mendeley.com/documents/?uuid=ec8ff826-e606-4121-b33c-ef104b0cf665"]},{"id":"ITEM-2","itemData":{"ISSN":"0027-8424","author":[{"dropping-particle":"","family":"Lustenhouwer","given":"Nicky","non-dropping-particle":"","parse-names":false,"suffix":""},{"dropping-particle":"","family":"Maynard","given":"Daniel S","non-dropping-particle":"","parse-names":false,"suffix":""},{"dropping-particle":"","family":"Bradford","given":"Mark A","non-dropping-particle":"","parse-names":false,"suffix":""},{"dropping-particle":"","family":"Lindner","given":"Daniel L","non-dropping-particle":"","parse-names":false,"suffix":""},{"dropping-particle":"","family":"Oberle","given":"Brad","non-dropping-particle":"","parse-names":false,"suffix":""},{"dropping-particle":"","family":"Zanne","given":"Amy E","non-dropping-particle":"","parse-names":false,"suffix":""},{"dropping-particle":"","family":"Crowther","given":"Thomas W","non-dropping-particle":"","parse-names":false,"suffix":""}],"container-title":"Proceedings of the National Academy of Sciences","id":"ITEM-2","issued":{"date-parts":[["2020"]]},"publisher":"National Acad Sciences","title":"A trait-based understanding of wood decomposition by fungi","type":"article-journal"},"uris":["http://www.mendeley.com/documents/?uuid=5cd99b86-58d2-41bf-b076-6db86a4c4a63"]}],"mendeley":{"formattedCitation":"(Lustenhouwer et al., 2020; Maron et al., 2018)","plainTextFormattedCitation":"(Lustenhouwer et al., 2020; Maron et al., 2018)","previouslyFormattedCitation":"(Lustenhouwer et al., 2020; Maron et al., 2018)"},"properties":{"noteIndex":0},"schema":"https://github.com/citation-style-language/schema/raw/master/csl-citation.json"}</w:instrText>
      </w:r>
      <w:r>
        <w:fldChar w:fldCharType="separate"/>
      </w:r>
      <w:r w:rsidRPr="003A6714">
        <w:rPr>
          <w:noProof/>
        </w:rPr>
        <w:t>(Lustenhouwer et al., 2020; Maron et al., 2018)</w:t>
      </w:r>
      <w:r>
        <w:fldChar w:fldCharType="end"/>
      </w:r>
      <w:r>
        <w:t xml:space="preserve">. These microbial specialists release extracellular enzymes, fragmenting plant-derived particulate organic C </w:t>
      </w:r>
      <w:r>
        <w:fldChar w:fldCharType="begin" w:fldLock="1"/>
      </w:r>
      <w:r w:rsidR="00C52CBB">
        <w:instrText>ADDIN CSL_CITATION {"citationItems":[{"id":"ITEM-1","itemData":{"DOI":"10.1111/gcb.12113","ISBN":"1354-1013","ISSN":"13541013","PMID":"23504877","abstract":"The decomposition and transformation of above- and below-ground plant detritus (litter) is the main process by which soil organic matter (SOM) is formed. Yet, research on litter decay and SOM formation has been largely uncoupled, failing to provide an effective nexus between these two fundamental processes for carbon (C) and nitrogen (N) cycling and storage. We present the current understanding of the importance of microbial substrate use efficiency and C and N allocation in controlling the proportion of plant-derived C and N that is incorporated into SOM, and of soil matrix interactions in controlling SOM stabilization. We synthesize this understanding into the Microbial Efficiency-Matrix Stabilization (MEMS) framework. This framework leads to the hypothesis that labile plant constituents are the dominant source of microbial products, relative to input rates, because they are utilized more efficiently by microbes. These microbial products of decomposition would thus become the main precursors of stable SOM by promoting aggregation and through strong chemical bonding to the mineral soil matrix.","author":[{"dropping-particle":"","family":"Cotrufo","given":"M. Francesca","non-dropping-particle":"","parse-names":false,"suffix":""},{"dropping-particle":"","family":"Wallenstein","given":"Matthew D.","non-dropping-particle":"","parse-names":false,"suffix":""},{"dropping-particle":"","family":"Boot","given":"Claudia M.","non-dropping-particle":"","parse-names":false,"suffix":""},{"dropping-particle":"","family":"Denef","given":"Karolien","non-dropping-particle":"","parse-names":false,"suffix":""},{"dropping-particle":"","family":"Paul","given":"Eldor A.","non-dropping-particle":"","parse-names":false,"suffix":""}],"container-title":"Global Change Biology","id":"ITEM-1","issue":"4","issued":{"date-parts":[["2013"]]},"page":"988-995","title":"The Microbial Efficiency-Matrix Stabilization (MEMS) framework integrates plant litter decomposition with soil organic matter stabilization: Do labile plant inputs form stable soil organic matter?","type":"article-journal","volume":"19"},"uris":["http://www.mendeley.com/documents/?uuid=8ff93def-bfdc-4e98-b43f-de493b7b2e31"]},{"id":"ITEM-2","itemData":{"author":[{"dropping-particle":"","family":"Allison","given":"Steven D","non-dropping-particle":"","parse-names":false,"suffix":""},{"dropping-particle":"","family":"Martiny","given":"Jennifer B H","non-dropping-particle":"","parse-names":false,"suffix":""}],"id":"ITEM-2","issued":{"date-parts":[["2008"]]},"title":"Resistance , resilience , and redundancy in microbial communities","type":"article-journal","volume":"105"},"uris":["http://www.mendeley.com/documents/?uuid=350f150a-694c-4171-8583-b5e0f7f2f839"]}],"mendeley":{"formattedCitation":"(Allison and Martiny, 2008; Cotrufo et al., 2013)","plainTextFormattedCitation":"(Allison and Martiny, 2008; Cotrufo et al., 2013)","previouslyFormattedCitation":"(Allison and Martiny, 2008; Cotrufo et al., 2013)"},"properties":{"noteIndex":0},"schema":"https://github.com/citation-style-language/schema/raw/master/csl-citation.json"}</w:instrText>
      </w:r>
      <w:r>
        <w:fldChar w:fldCharType="separate"/>
      </w:r>
      <w:r w:rsidRPr="00851B0E">
        <w:rPr>
          <w:noProof/>
        </w:rPr>
        <w:t>(Allison and Martiny, 2008; Cotrufo et al., 2013)</w:t>
      </w:r>
      <w:r>
        <w:fldChar w:fldCharType="end"/>
      </w:r>
      <w:r>
        <w:t xml:space="preserve">. Over time, fragmented plant-C and metabolic byproducts of catabolic respiration increase DOC heterogeneity </w:t>
      </w:r>
      <w:r>
        <w:fldChar w:fldCharType="begin" w:fldLock="1"/>
      </w:r>
      <w:r>
        <w:instrText>ADDIN CSL_CITATION {"citationItems":[{"id":"ITEM-1","itemData":{"DOI":"10.1038/nmicrobiol.2017.105","ISSN":"2058-5276","abstract":"Studies of the decomposition, transformation and stabilization of soil organic matter (SOM) have dramatically increased in recent years owing to growing interest in studying the global carbon (C) cycle as it pertains to climate change. While it is read- ily accepted that the magnitude of the organic C reservoir in soils depends upon microbial involvement, as soil C dynamics are ultimately the consequence of microbial growth and activity, it remains largely unknown how these microorganism-mediated processes lead to soil C stabilization. Here, we define two pathways—ex vivo modification and in vivo turnover—which jointly explain soil C dynamics driven by microbial catabolism and/or anabolism. Accordingly, we use the conceptual framework of the soil ‘microbial carbon pump’ (MCP) to demonstrate how microorganisms are an active player in soil C storage. The MCP couples microbial production of a set of organic compounds to their further stabilization, which we define as the entombing effect. This integration captures the cumulative long-term legacy of microbial assimilation on SOM formation, with mechanisms (whether via physical protection or a lack of activation energy due to chemical composition) that ultimately enable the entombment of microbial-derived C in soils. We propose a need for increased efforts and seek to inspire new studies that utilize the soil MCP as a conceptual guideline for improving mechanistic understandings of the contributions of soil C dynamics to the responses of the terrestrial C cycle under global change.","author":[{"dropping-particle":"","family":"Liang","given":"Chao","non-dropping-particle":"","parse-names":false,"suffix":""},{"dropping-particle":"","family":"Schimel","given":"Joshua P.","non-dropping-particle":"","parse-names":false,"suffix":""},{"dropping-particle":"","family":"Jastrow","given":"Julie D.","non-dropping-particle":"","parse-names":false,"suffix":""}],"container-title":"Nature Microbiology","id":"ITEM-1","issue":"8","issued":{"date-parts":[["2017"]]},"page":"17105","publisher":"Macmillan Publishers Limited","title":"The importance of anabolism in microbial control over soil carbon storage","type":"article-journal","volume":"2"},"uris":["http://www.mendeley.com/documents/?uuid=007c7cce-3bf0-469a-a315-4f06cc66ee61"]}],"mendeley":{"formattedCitation":"(Liang et al., 2017b)","plainTextFormattedCitation":"(Liang et al., 2017b)","previouslyFormattedCitation":"(Liang et al., 2017b)"},"properties":{"noteIndex":0},"schema":"https://github.com/citation-style-language/schema/raw/master/csl-citation.json"}</w:instrText>
      </w:r>
      <w:r>
        <w:fldChar w:fldCharType="separate"/>
      </w:r>
      <w:r w:rsidRPr="003A6714">
        <w:rPr>
          <w:noProof/>
        </w:rPr>
        <w:t>(Liang et al., 2017b)</w:t>
      </w:r>
      <w:r>
        <w:fldChar w:fldCharType="end"/>
      </w:r>
      <w:r>
        <w:t>. As communities exhaust available nutrients</w:t>
      </w:r>
      <w:r w:rsidR="007F2041">
        <w:t>,</w:t>
      </w:r>
      <w:r>
        <w:t xml:space="preserve"> </w:t>
      </w:r>
      <w:r w:rsidR="00C82E7C">
        <w:t xml:space="preserve">DOC pools that have a high level of diversity, but low concentrations of any single </w:t>
      </w:r>
      <w:commentRangeStart w:id="66"/>
      <w:r w:rsidR="00C82E7C">
        <w:t>compound</w:t>
      </w:r>
      <w:commentRangeEnd w:id="66"/>
      <w:r w:rsidR="000C0B05">
        <w:rPr>
          <w:rStyle w:val="CommentReference"/>
        </w:rPr>
        <w:commentReference w:id="66"/>
      </w:r>
      <w:r w:rsidR="00C82E7C">
        <w:t xml:space="preserve">, </w:t>
      </w:r>
      <w:r>
        <w:t xml:space="preserve">may prime the turnover of existing SOC, reducing SOC persistence </w:t>
      </w:r>
      <w:commentRangeStart w:id="67"/>
      <w:r>
        <w:fldChar w:fldCharType="begin" w:fldLock="1"/>
      </w:r>
      <w:r>
        <w:instrText>ADDIN CSL_CITATION {"citationItems":[{"id":"ITEM-1","itemData":{"DOI":"10.1002/1522-2624(200208)165:4&lt;382::AID-JPLN382&gt;3.0.CO;2","author":[{"dropping-particle":"","family":"Kuzyakov","given":"Yakov","non-dropping-particle":"","parse-names":false,"suffix":""}],"container-title":"Journal of Plant Nutrition and Soil Science","id":"ITEM-1","issue":"4","issued":{"date-parts":[["2002"]]},"page":"382-396","title":"Review: Factors affecting rhizosphere priming effects","type":"article-journal","volume":"165"},"uris":["http://www.mendeley.com/documents/?uuid=b42a40fe-3bd4-30ba-afcf-7c4782d48d03"]},{"id":"ITEM-2","itemData":{"DOI":"10.1038/nature06275","ISSN":"1476-4687","PMID":"17994095","abstract":"The world's soils store more carbon than is present in biomass and in the atmosphere. Little is known, however, about the factors controlling the stability of soil organic carbon stocks and the response of the soil carbon pool to climate change remains uncertain. We investigated the stability of carbon in deep soil layers in one soil profile by combining physical and chemical characterization of organic carbon, soil incubations and radiocarbon dating. Here we show that the supply of fresh plant-derived carbon to the subsoil (0.6-0.8 m depth) stimulated the microbial mineralization of 2,567 +/- 226-year-old carbon. Our results support the previously suggested idea that in the absence of fresh organic carbon, an essential source of energy for soil microbes, the stability of organic carbon in deep soil layers is maintained. We propose that a lack of supply of fresh carbon may prevent the decomposition of the organic carbon pool in deep soil layers in response to future changes in temperature. Any change in land use and agricultural practice that increases the distribution of fresh carbon along the soil profile could however stimulate the loss of ancient buried carbon.","author":[{"dropping-particle":"","family":"Fontaine","given":"Sébastien","non-dropping-particle":"","parse-names":false,"suffix":""},{"dropping-particle":"","family":"Barot","given":"Sébastien","non-dropping-particle":"","parse-names":false,"suffix":""},{"dropping-particle":"","family":"Barré","given":"Pierre","non-dropping-particle":"","parse-names":false,"suffix":""},{"dropping-particle":"","family":"Bdioui","given":"Nadia","non-dropping-particle":"","parse-names":false,"suffix":""},{"dropping-particle":"","family":"Mary","given":"Bruno","non-dropping-particle":"","parse-names":false,"suffix":""},{"dropping-particle":"","family":"Rumpel","given":"Cornelia","non-dropping-particle":"","parse-names":false,"suffix":""}],"container-title":"Nature","id":"ITEM-2","issue":"7167","issued":{"date-parts":[["2007","11","8"]]},"page":"277-80","title":"Stability of organic carbon in deep soil layers controlled by fresh carbon supply.","type":"article-journal","volume":"450"},"uris":["http://www.mendeley.com/documents/?uuid=999b86a9-a081-4e3c-829c-da3868617979"]},{"id":"ITEM-3","itemData":{"DOI":"10.1016/S0038-0717(03)00123-8","ISSN":"00380717","author":[{"dropping-particle":"","family":"Fontaine","given":"Sébastien","non-dropping-particle":"","parse-names":false,"suffix":""},{"dropping-particle":"","family":"Mariotti","given":"André","non-dropping-particle":"","parse-names":false,"suffix":""},{"dropping-particle":"","family":"Abbadie","given":"Luc","non-dropping-particle":"","parse-names":false,"suffix":""}],"container-title":"Soil Biology and Biochemistry","id":"ITEM-3","issue":"6","issued":{"date-parts":[["2003","6"]]},"page":"837-843","title":"The priming effect of organic matter: a question of microbial competition?","type":"article-journal","volume":"35"},"uris":["http://www.mendeley.com/documents/?uuid=5c59d782-ff74-42db-b171-297e93a8f9bd"]}],"mendeley":{"formattedCitation":"(Fontaine et al., 2007, 2003; Kuzyakov, 2002)","plainTextFormattedCitation":"(Fontaine et al., 2007, 2003; Kuzyakov, 2002)","previouslyFormattedCitation":"(Fontaine et al., 2007, 2003; Kuzyakov, 2002)"},"properties":{"noteIndex":0},"schema":"https://github.com/citation-style-language/schema/raw/master/csl-citation.json"}</w:instrText>
      </w:r>
      <w:r>
        <w:fldChar w:fldCharType="separate"/>
      </w:r>
      <w:r w:rsidRPr="003A6714">
        <w:rPr>
          <w:noProof/>
        </w:rPr>
        <w:t>(Fontaine et al., 2007, 2003; Kuzyakov, 2002)</w:t>
      </w:r>
      <w:r>
        <w:fldChar w:fldCharType="end"/>
      </w:r>
      <w:commentRangeEnd w:id="67"/>
      <w:r w:rsidR="000C0B05">
        <w:rPr>
          <w:rStyle w:val="CommentReference"/>
        </w:rPr>
        <w:commentReference w:id="67"/>
      </w:r>
      <w:r>
        <w:t>.</w:t>
      </w:r>
    </w:p>
    <w:p w14:paraId="3378AB72" w14:textId="3755F4DA" w:rsidR="006C2007" w:rsidRDefault="006C2007" w:rsidP="00852D6E"/>
    <w:p w14:paraId="779F3120" w14:textId="7F835E94" w:rsidR="006C2007" w:rsidRDefault="006C2007" w:rsidP="00852D6E">
      <w:r w:rsidRPr="00503A2C">
        <w:rPr>
          <w:i/>
          <w:iCs/>
        </w:rPr>
        <w:t>Objective 2:</w:t>
      </w:r>
      <w:r>
        <w:t xml:space="preserve"> </w:t>
      </w:r>
      <w:r w:rsidR="00503A2C">
        <w:t>Assess relationships between microbiome and metabolome diversity at a continental scale.</w:t>
      </w:r>
    </w:p>
    <w:p w14:paraId="6DD04188" w14:textId="696F02A7" w:rsidR="00503A2C" w:rsidRDefault="00503A2C" w:rsidP="00852D6E"/>
    <w:p w14:paraId="7036329C" w14:textId="77777777" w:rsidR="00673DD7" w:rsidRDefault="00503A2C" w:rsidP="00852D6E">
      <w:r>
        <w:rPr>
          <w:i/>
          <w:iCs/>
        </w:rPr>
        <w:t xml:space="preserve">Hypothesis: </w:t>
      </w:r>
      <w:r w:rsidR="001A26CC">
        <w:t xml:space="preserve">Microbiome and metabolome diversity is negatively </w:t>
      </w:r>
      <w:commentRangeStart w:id="68"/>
      <w:r w:rsidR="001A26CC">
        <w:t>correlated</w:t>
      </w:r>
      <w:commentRangeEnd w:id="68"/>
      <w:r w:rsidR="00D349D4">
        <w:rPr>
          <w:rStyle w:val="CommentReference"/>
        </w:rPr>
        <w:commentReference w:id="68"/>
      </w:r>
      <w:r w:rsidR="001A26CC">
        <w:t xml:space="preserve">. </w:t>
      </w:r>
    </w:p>
    <w:p w14:paraId="462E46F3" w14:textId="77777777" w:rsidR="00673DD7" w:rsidRDefault="00673DD7" w:rsidP="00852D6E"/>
    <w:p w14:paraId="2D2CB304" w14:textId="65B014C7" w:rsidR="00673DD7" w:rsidRDefault="00673DD7" w:rsidP="00852D6E">
      <w:r w:rsidRPr="00673DD7">
        <w:rPr>
          <w:i/>
          <w:iCs/>
        </w:rPr>
        <w:t>Hypothesis:</w:t>
      </w:r>
      <w:r>
        <w:t xml:space="preserve"> Communities dominated by rapidly growing taxa will have higher concentrations of sugars and amino acids, supporting the Growth Rate Hypothesis </w:t>
      </w:r>
      <w:r>
        <w:fldChar w:fldCharType="begin" w:fldLock="1"/>
      </w:r>
      <w:r w:rsidR="00056BE4">
        <w:instrText>ADDIN CSL_CITATION {"citationItems":[{"id":"ITEM-1","itemData":{"ISSN":"0027-8424","author":[{"dropping-particle":"","family":"Rivas-Ubach","given":"Albert","non-dropping-particle":"","parse-names":false,"suffix":""},{"dropping-particle":"","family":"Sardans","given":"Jordi","non-dropping-particle":"","parse-names":false,"suffix":""},{"dropping-particle":"","family":"Pérez-Trujillo","given":"Miriam","non-dropping-particle":"","parse-names":false,"suffix":""},{"dropping-particle":"","family":"Estiarte","given":"Marc","non-dropping-particle":"","parse-names":false,"suffix":""},{"dropping-particle":"","family":"Peñuelas","given":"Josep","non-dropping-particle":"","parse-names":false,"suffix":""}],"container-title":"Proceedings of the National Academy of Sciences","id":"ITEM-1","issue":"11","issued":{"date-parts":[["2012"]]},"page":"4181-4186","publisher":"National Acad Sciences","title":"Strong relationship between elemental stoichiometry and metabolome in plants","type":"article-journal","volume":"109"},"uris":["http://www.mendeley.com/documents/?uuid=82ab9cf7-33f7-4706-974b-048c78319d84"]}],"mendeley":{"formattedCitation":"(Rivas-Ubach et al., 2012)","plainTextFormattedCitation":"(Rivas-Ubach et al., 2012)","previouslyFormattedCitation":"(Rivas-Ubach et al., 2012)"},"properties":{"noteIndex":0},"schema":"https://github.com/citation-style-language/schema/raw/master/csl-citation.json"}</w:instrText>
      </w:r>
      <w:r>
        <w:fldChar w:fldCharType="separate"/>
      </w:r>
      <w:r w:rsidRPr="00673DD7">
        <w:rPr>
          <w:noProof/>
        </w:rPr>
        <w:t>(Rivas-Ubach et al., 2012)</w:t>
      </w:r>
      <w:r>
        <w:fldChar w:fldCharType="end"/>
      </w:r>
      <w:r>
        <w:t xml:space="preserve">. Diverse microbial communities will release higher concentrations of signaling compounds and secondary metabolites.  </w:t>
      </w:r>
      <w:ins w:id="69" w:author="Itamar Shabtai" w:date="2020-05-21T15:16:00Z">
        <w:r w:rsidR="00D349D4">
          <w:t xml:space="preserve">And </w:t>
        </w:r>
        <w:proofErr w:type="gramStart"/>
        <w:r w:rsidR="00D349D4">
          <w:t>therefore</w:t>
        </w:r>
        <w:proofErr w:type="gramEnd"/>
        <w:r w:rsidR="00D349D4">
          <w:t xml:space="preserve"> produce a more diverse C pool, right? Wrong? I’m confused </w:t>
        </w:r>
        <w:r w:rsidR="00D349D4">
          <w:rPr>
            <mc:AlternateContent>
              <mc:Choice Requires="w16se"/>
              <mc:Fallback>
                <w:rFonts w:ascii="Segoe UI Emoji" w:eastAsia="Segoe UI Emoji" w:hAnsi="Segoe UI Emoji" w:cs="Segoe UI Emoji"/>
              </mc:Fallback>
            </mc:AlternateContent>
          </w:rPr>
          <mc:AlternateContent>
            <mc:Choice Requires="w16se">
              <w16se:symEx w16se:font="Segoe UI Emoji" w16se:char="2639"/>
            </mc:Choice>
            <mc:Fallback>
              <w:t>☹</w:t>
            </mc:Fallback>
          </mc:AlternateContent>
        </w:r>
      </w:ins>
    </w:p>
    <w:p w14:paraId="71C85260" w14:textId="31F03177" w:rsidR="00673DD7" w:rsidRDefault="00673DD7" w:rsidP="00852D6E">
      <w:pPr>
        <w:rPr>
          <w:ins w:id="70" w:author="Itamar Shabtai" w:date="2020-05-21T17:42:00Z"/>
        </w:rPr>
      </w:pPr>
    </w:p>
    <w:p w14:paraId="4D5BF6B1" w14:textId="122576B4" w:rsidR="00EF4546" w:rsidRDefault="00EF4546" w:rsidP="00852D6E">
      <w:pPr>
        <w:rPr>
          <w:ins w:id="71" w:author="Itamar Shabtai" w:date="2020-05-21T17:43:00Z"/>
        </w:rPr>
      </w:pPr>
      <w:ins w:id="72" w:author="Itamar Shabtai" w:date="2020-05-21T17:44:00Z">
        <w:r>
          <w:t>should</w:t>
        </w:r>
      </w:ins>
      <w:ins w:id="73" w:author="Itamar Shabtai" w:date="2020-05-21T17:42:00Z">
        <w:r>
          <w:t xml:space="preserve"> we add a </w:t>
        </w:r>
      </w:ins>
      <w:ins w:id="74" w:author="Itamar Shabtai" w:date="2020-05-21T17:43:00Z">
        <w:r>
          <w:t>surface-</w:t>
        </w:r>
        <w:proofErr w:type="spellStart"/>
        <w:r>
          <w:t>attacher</w:t>
        </w:r>
        <w:proofErr w:type="spellEnd"/>
        <w:r>
          <w:t xml:space="preserve"> hypothesis? We have the </w:t>
        </w:r>
        <w:proofErr w:type="spellStart"/>
        <w:r>
          <w:t>ecoDB</w:t>
        </w:r>
        <w:proofErr w:type="spellEnd"/>
        <w:r>
          <w:t xml:space="preserve"> capability to identify them and we test its effect (para</w:t>
        </w:r>
      </w:ins>
      <w:ins w:id="75" w:author="Itamar Shabtai" w:date="2020-05-21T17:44:00Z">
        <w:r>
          <w:t>graph before ‘potential C mineralization’).</w:t>
        </w:r>
      </w:ins>
    </w:p>
    <w:p w14:paraId="66A66FB4" w14:textId="4F4962B1" w:rsidR="00EF4546" w:rsidRDefault="00EF4546" w:rsidP="00852D6E">
      <w:ins w:id="76" w:author="Itamar Shabtai" w:date="2020-05-21T17:43:00Z">
        <w:r>
          <w:t xml:space="preserve"> </w:t>
        </w:r>
      </w:ins>
    </w:p>
    <w:p w14:paraId="0B7A2CCC" w14:textId="3BDEB922" w:rsidR="007C3D8E" w:rsidRPr="007C3D8E" w:rsidRDefault="007C3D8E" w:rsidP="007C3D8E">
      <w:pPr>
        <w:jc w:val="both"/>
        <w:rPr>
          <w:i/>
          <w:iCs/>
        </w:rPr>
      </w:pPr>
      <w:r>
        <w:rPr>
          <w:i/>
          <w:iCs/>
        </w:rPr>
        <w:t>Experimental design</w:t>
      </w:r>
      <w:r w:rsidR="00FE5B01">
        <w:rPr>
          <w:i/>
          <w:iCs/>
        </w:rPr>
        <w:t xml:space="preserve"> (background)</w:t>
      </w:r>
    </w:p>
    <w:p w14:paraId="56F0FFD3" w14:textId="3FDE554A" w:rsidR="0024059F" w:rsidRDefault="0024059F">
      <w:pPr>
        <w:rPr>
          <w:b/>
          <w:bCs/>
        </w:rPr>
      </w:pPr>
    </w:p>
    <w:p w14:paraId="69389A84" w14:textId="19117068" w:rsidR="00744C19" w:rsidRDefault="006602A1" w:rsidP="00653E6E">
      <w:pPr>
        <w:rPr>
          <w:color w:val="000000"/>
        </w:rPr>
      </w:pPr>
      <w:r>
        <w:t>In</w:t>
      </w:r>
      <w:r w:rsidR="00653E6E" w:rsidRPr="00DB0606">
        <w:t xml:space="preserve"> 2019</w:t>
      </w:r>
      <w:r w:rsidR="0024447B">
        <w:t>,</w:t>
      </w:r>
      <w:r w:rsidR="00653E6E" w:rsidRPr="00DB0606">
        <w:t xml:space="preserve"> paired surface and subsurface soil samples (to 1 m depth) </w:t>
      </w:r>
      <w:r w:rsidR="00B56824">
        <w:t xml:space="preserve">and representative vegetation </w:t>
      </w:r>
      <w:r w:rsidR="00653E6E">
        <w:t xml:space="preserve">were collected </w:t>
      </w:r>
      <w:r w:rsidR="00653E6E" w:rsidRPr="00DB0606">
        <w:rPr>
          <w:bCs/>
        </w:rPr>
        <w:t>from 7</w:t>
      </w:r>
      <w:r>
        <w:rPr>
          <w:bCs/>
        </w:rPr>
        <w:t xml:space="preserve">3 </w:t>
      </w:r>
      <w:r w:rsidR="00653E6E" w:rsidRPr="00DB0606">
        <w:rPr>
          <w:bCs/>
        </w:rPr>
        <w:t>sites across the continental US, Alaska</w:t>
      </w:r>
      <w:r w:rsidR="00653E6E">
        <w:rPr>
          <w:bCs/>
        </w:rPr>
        <w:t>,</w:t>
      </w:r>
      <w:r w:rsidR="00653E6E" w:rsidRPr="00DB0606">
        <w:rPr>
          <w:bCs/>
        </w:rPr>
        <w:t xml:space="preserve"> and northeastern Canada</w:t>
      </w:r>
      <w:r w:rsidR="00653E6E">
        <w:rPr>
          <w:bCs/>
        </w:rPr>
        <w:t xml:space="preserve"> (Figure 1)</w:t>
      </w:r>
      <w:r w:rsidR="00653E6E" w:rsidRPr="00DB0606">
        <w:rPr>
          <w:bCs/>
        </w:rPr>
        <w:t xml:space="preserve">. </w:t>
      </w:r>
      <w:r w:rsidR="00AB5C7B">
        <w:rPr>
          <w:bCs/>
        </w:rPr>
        <w:t xml:space="preserve">At each site, </w:t>
      </w:r>
      <w:r w:rsidR="007A4859">
        <w:rPr>
          <w:bCs/>
        </w:rPr>
        <w:t>representative vegetation samples were collected from a 1 m</w:t>
      </w:r>
      <w:r w:rsidR="007A4859" w:rsidRPr="007A4859">
        <w:rPr>
          <w:bCs/>
          <w:vertAlign w:val="superscript"/>
        </w:rPr>
        <w:t>2</w:t>
      </w:r>
      <w:r w:rsidR="007A4859">
        <w:rPr>
          <w:bCs/>
        </w:rPr>
        <w:t xml:space="preserve"> radius surrounding the soil pit</w:t>
      </w:r>
      <w:r w:rsidR="00AB5C7B">
        <w:rPr>
          <w:bCs/>
        </w:rPr>
        <w:t xml:space="preserve"> and percent cover was estimated using Fiji image processing </w:t>
      </w:r>
      <w:r w:rsidR="002704B4">
        <w:rPr>
          <w:bCs/>
        </w:rPr>
        <w:t>(</w:t>
      </w:r>
      <w:r w:rsidR="00AB5C7B">
        <w:rPr>
          <w:bCs/>
        </w:rPr>
        <w:t>Ima</w:t>
      </w:r>
      <w:r w:rsidR="002704B4">
        <w:rPr>
          <w:bCs/>
        </w:rPr>
        <w:t>g</w:t>
      </w:r>
      <w:r w:rsidR="00AB5C7B">
        <w:rPr>
          <w:bCs/>
        </w:rPr>
        <w:t>eJ</w:t>
      </w:r>
      <w:r w:rsidR="002704B4">
        <w:rPr>
          <w:bCs/>
        </w:rPr>
        <w:t>, National Institutes of Health)</w:t>
      </w:r>
      <w:r w:rsidR="007A4859">
        <w:rPr>
          <w:bCs/>
        </w:rPr>
        <w:t xml:space="preserve">. </w:t>
      </w:r>
      <w:r w:rsidR="00744C19">
        <w:rPr>
          <w:bCs/>
        </w:rPr>
        <w:t>S</w:t>
      </w:r>
      <w:r w:rsidR="00357EDC">
        <w:rPr>
          <w:bCs/>
        </w:rPr>
        <w:t>ampling site</w:t>
      </w:r>
      <w:r w:rsidR="00744C19">
        <w:rPr>
          <w:bCs/>
        </w:rPr>
        <w:t xml:space="preserve">s </w:t>
      </w:r>
      <w:r w:rsidR="002058BE">
        <w:rPr>
          <w:bCs/>
        </w:rPr>
        <w:t xml:space="preserve">were </w:t>
      </w:r>
      <w:r>
        <w:rPr>
          <w:bCs/>
        </w:rPr>
        <w:t xml:space="preserve">selected to represent </w:t>
      </w:r>
      <w:r w:rsidR="002058BE">
        <w:rPr>
          <w:bCs/>
        </w:rPr>
        <w:t xml:space="preserve">wildland and grazed </w:t>
      </w:r>
      <w:r w:rsidR="00357EDC">
        <w:rPr>
          <w:bCs/>
        </w:rPr>
        <w:t>systems</w:t>
      </w:r>
      <w:r w:rsidR="002058BE">
        <w:rPr>
          <w:bCs/>
        </w:rPr>
        <w:t xml:space="preserve"> </w:t>
      </w:r>
      <w:r w:rsidR="006C745C">
        <w:rPr>
          <w:bCs/>
        </w:rPr>
        <w:t>spanning</w:t>
      </w:r>
      <w:r w:rsidR="00744C19">
        <w:rPr>
          <w:bCs/>
        </w:rPr>
        <w:t xml:space="preserve"> ten of the twelve </w:t>
      </w:r>
      <w:r w:rsidR="002058BE">
        <w:rPr>
          <w:bCs/>
        </w:rPr>
        <w:t xml:space="preserve">USDA taxonomy </w:t>
      </w:r>
      <w:r w:rsidR="00744C19">
        <w:rPr>
          <w:bCs/>
        </w:rPr>
        <w:t>soil orders (</w:t>
      </w:r>
      <w:proofErr w:type="spellStart"/>
      <w:r w:rsidR="00744C19">
        <w:rPr>
          <w:bCs/>
        </w:rPr>
        <w:t>histosols</w:t>
      </w:r>
      <w:proofErr w:type="spellEnd"/>
      <w:r w:rsidR="00744C19">
        <w:rPr>
          <w:bCs/>
        </w:rPr>
        <w:t xml:space="preserve"> and </w:t>
      </w:r>
      <w:proofErr w:type="spellStart"/>
      <w:r w:rsidR="00744C19">
        <w:rPr>
          <w:bCs/>
        </w:rPr>
        <w:t>oxisols</w:t>
      </w:r>
      <w:proofErr w:type="spellEnd"/>
      <w:r w:rsidR="00744C19">
        <w:rPr>
          <w:bCs/>
        </w:rPr>
        <w:t xml:space="preserve"> were explicitly excluded) and major </w:t>
      </w:r>
      <w:r w:rsidR="00B56824">
        <w:rPr>
          <w:bCs/>
        </w:rPr>
        <w:t>biomes</w:t>
      </w:r>
      <w:r w:rsidR="00744C19">
        <w:rPr>
          <w:bCs/>
        </w:rPr>
        <w:t xml:space="preserve"> </w:t>
      </w:r>
      <w:r w:rsidR="002058BE">
        <w:rPr>
          <w:bCs/>
        </w:rPr>
        <w:t>across</w:t>
      </w:r>
      <w:r w:rsidR="00744C19">
        <w:rPr>
          <w:bCs/>
        </w:rPr>
        <w:t xml:space="preserve"> North America—tundra, </w:t>
      </w:r>
      <w:r w:rsidR="00744C19" w:rsidRPr="00251E27">
        <w:rPr>
          <w:color w:val="000000"/>
        </w:rPr>
        <w:t>temperate deciduous forest</w:t>
      </w:r>
      <w:r w:rsidR="002058BE">
        <w:rPr>
          <w:color w:val="000000"/>
        </w:rPr>
        <w:t xml:space="preserve"> and coniferous forests, </w:t>
      </w:r>
      <w:r w:rsidR="00357EDC">
        <w:rPr>
          <w:color w:val="000000"/>
        </w:rPr>
        <w:t xml:space="preserve">temperate and arid </w:t>
      </w:r>
      <w:r w:rsidR="00744C19" w:rsidRPr="00251E27">
        <w:rPr>
          <w:color w:val="000000"/>
        </w:rPr>
        <w:t>grassland</w:t>
      </w:r>
      <w:r w:rsidR="002058BE">
        <w:rPr>
          <w:color w:val="000000"/>
        </w:rPr>
        <w:t>s</w:t>
      </w:r>
      <w:r w:rsidR="00744C19" w:rsidRPr="00251E27">
        <w:rPr>
          <w:color w:val="000000"/>
        </w:rPr>
        <w:t xml:space="preserve">, </w:t>
      </w:r>
      <w:r w:rsidR="00357EDC">
        <w:rPr>
          <w:color w:val="000000"/>
        </w:rPr>
        <w:t xml:space="preserve">shrublands, </w:t>
      </w:r>
      <w:r w:rsidR="0027726E">
        <w:rPr>
          <w:color w:val="000000"/>
        </w:rPr>
        <w:t xml:space="preserve">and </w:t>
      </w:r>
      <w:r w:rsidR="00744C19" w:rsidRPr="00251E27">
        <w:rPr>
          <w:color w:val="000000"/>
        </w:rPr>
        <w:t>desert</w:t>
      </w:r>
      <w:r w:rsidR="002058BE">
        <w:rPr>
          <w:color w:val="000000"/>
        </w:rPr>
        <w:t>s</w:t>
      </w:r>
      <w:r w:rsidR="00886748">
        <w:rPr>
          <w:color w:val="000000"/>
        </w:rPr>
        <w:t xml:space="preserve">. </w:t>
      </w:r>
      <w:r w:rsidR="006C745C">
        <w:rPr>
          <w:color w:val="000000"/>
        </w:rPr>
        <w:t xml:space="preserve">Across the sample set, </w:t>
      </w:r>
      <w:r w:rsidR="008F0073">
        <w:rPr>
          <w:color w:val="000000"/>
        </w:rPr>
        <w:t>mean annual temperature</w:t>
      </w:r>
      <w:r w:rsidR="00B56824">
        <w:rPr>
          <w:color w:val="000000"/>
        </w:rPr>
        <w:t>s</w:t>
      </w:r>
      <w:r w:rsidR="008F0073">
        <w:rPr>
          <w:color w:val="000000"/>
        </w:rPr>
        <w:t xml:space="preserve"> range between -10 and 17</w:t>
      </w:r>
      <w:r w:rsidR="008F0073">
        <w:rPr>
          <w:color w:val="000000"/>
        </w:rPr>
        <w:sym w:font="Symbol" w:char="F0B0"/>
      </w:r>
      <w:r w:rsidR="008F0073">
        <w:rPr>
          <w:color w:val="000000"/>
        </w:rPr>
        <w:t>C, mean annual precipitation between 105 and 3205 mm, and elevation between 4 and 2200 m</w:t>
      </w:r>
      <w:r w:rsidR="0024447B">
        <w:rPr>
          <w:color w:val="000000"/>
        </w:rPr>
        <w:t xml:space="preserve"> (climate data extracted from </w:t>
      </w:r>
      <w:proofErr w:type="spellStart"/>
      <w:r w:rsidR="0024447B" w:rsidRPr="0024447B">
        <w:rPr>
          <w:color w:val="000000"/>
        </w:rPr>
        <w:t>WorldClim</w:t>
      </w:r>
      <w:proofErr w:type="spellEnd"/>
      <w:r w:rsidR="0024447B" w:rsidRPr="0024447B">
        <w:rPr>
          <w:color w:val="000000"/>
        </w:rPr>
        <w:t xml:space="preserve"> 2.0</w:t>
      </w:r>
      <w:r w:rsidR="00325454">
        <w:rPr>
          <w:color w:val="000000"/>
        </w:rPr>
        <w:t xml:space="preserve"> </w:t>
      </w:r>
      <w:r w:rsidR="00325454">
        <w:rPr>
          <w:color w:val="000000"/>
        </w:rPr>
        <w:fldChar w:fldCharType="begin" w:fldLock="1"/>
      </w:r>
      <w:r w:rsidR="00094252">
        <w:rPr>
          <w:color w:val="000000"/>
        </w:rPr>
        <w:instrText>ADDIN CSL_CITATION {"citationItems":[{"id":"ITEM-1","itemData":{"ISSN":"0899-8418","author":[{"dropping-particle":"","family":"Fick","given":"Stephen E","non-dropping-particle":"","parse-names":false,"suffix":""},{"dropping-particle":"","family":"Hijmans","given":"Robert J","non-dropping-particle":"","parse-names":false,"suffix":""}],"container-title":"International journal of climatology","id":"ITEM-1","issue":"12","issued":{"date-parts":[["2017"]]},"page":"4302-4315","publisher":"Wiley Online Library","title":"WorldClim 2: new 1‐km spatial resolution climate surfaces for global land areas","type":"article-journal","volume":"37"},"uris":["http://www.mendeley.com/documents/?uuid=2a51d1d6-b560-41b9-953a-01130e69921d"]}],"mendeley":{"formattedCitation":"(Fick and Hijmans, 2017)","plainTextFormattedCitation":"(Fick and Hijmans, 2017)","previouslyFormattedCitation":"(Fick and Hijmans, 2017)"},"properties":{"noteIndex":0},"schema":"https://github.com/citation-style-language/schema/raw/master/csl-citation.json"}</w:instrText>
      </w:r>
      <w:r w:rsidR="00325454">
        <w:rPr>
          <w:color w:val="000000"/>
        </w:rPr>
        <w:fldChar w:fldCharType="separate"/>
      </w:r>
      <w:r w:rsidR="00325454" w:rsidRPr="00325454">
        <w:rPr>
          <w:noProof/>
          <w:color w:val="000000"/>
        </w:rPr>
        <w:t>(Fick and Hijmans, 2017)</w:t>
      </w:r>
      <w:r w:rsidR="00325454">
        <w:rPr>
          <w:color w:val="000000"/>
        </w:rPr>
        <w:fldChar w:fldCharType="end"/>
      </w:r>
      <w:r w:rsidR="0024447B">
        <w:rPr>
          <w:color w:val="000000"/>
        </w:rPr>
        <w:t>).</w:t>
      </w:r>
    </w:p>
    <w:p w14:paraId="7774B928" w14:textId="53F01BE8" w:rsidR="00B3267C" w:rsidRDefault="00B3267C" w:rsidP="00653E6E">
      <w:pPr>
        <w:rPr>
          <w:color w:val="000000"/>
        </w:rPr>
      </w:pPr>
    </w:p>
    <w:p w14:paraId="3D6B6E2B" w14:textId="2256A0C3" w:rsidR="00B3267C" w:rsidRPr="00B3267C" w:rsidRDefault="00B3267C" w:rsidP="00B3267C">
      <w:pPr>
        <w:jc w:val="center"/>
        <w:rPr>
          <w:b/>
          <w:bCs/>
          <w:color w:val="000000"/>
        </w:rPr>
      </w:pPr>
      <w:r>
        <w:rPr>
          <w:b/>
          <w:bCs/>
          <w:color w:val="000000"/>
        </w:rPr>
        <w:t>Figure 1</w:t>
      </w:r>
    </w:p>
    <w:p w14:paraId="71F46B55" w14:textId="1431772A" w:rsidR="00963754" w:rsidRDefault="00963754" w:rsidP="00653E6E">
      <w:pPr>
        <w:rPr>
          <w:color w:val="000000"/>
        </w:rPr>
      </w:pPr>
    </w:p>
    <w:p w14:paraId="59B7C738" w14:textId="5EDECB0A" w:rsidR="00532CA9" w:rsidRDefault="00653E6E" w:rsidP="00532CA9">
      <w:r w:rsidRPr="00DB0606">
        <w:rPr>
          <w:bCs/>
        </w:rPr>
        <w:t>The</w:t>
      </w:r>
      <w:r w:rsidR="00616BA7">
        <w:rPr>
          <w:bCs/>
        </w:rPr>
        <w:t xml:space="preserve"> value</w:t>
      </w:r>
      <w:r w:rsidRPr="00DB0606">
        <w:rPr>
          <w:bCs/>
        </w:rPr>
        <w:t xml:space="preserve"> </w:t>
      </w:r>
      <w:r>
        <w:rPr>
          <w:bCs/>
        </w:rPr>
        <w:t xml:space="preserve">of </w:t>
      </w:r>
      <w:r w:rsidR="00C461E4">
        <w:rPr>
          <w:bCs/>
        </w:rPr>
        <w:t>our</w:t>
      </w:r>
      <w:r>
        <w:rPr>
          <w:bCs/>
        </w:rPr>
        <w:t xml:space="preserve"> sample set </w:t>
      </w:r>
      <w:r w:rsidRPr="00DB0606">
        <w:rPr>
          <w:bCs/>
        </w:rPr>
        <w:t xml:space="preserve">consists not only in the fact that </w:t>
      </w:r>
      <w:r w:rsidR="00B56824">
        <w:rPr>
          <w:bCs/>
        </w:rPr>
        <w:t xml:space="preserve">vegetation, </w:t>
      </w:r>
      <w:r w:rsidR="00465DD1">
        <w:rPr>
          <w:bCs/>
        </w:rPr>
        <w:t>surface</w:t>
      </w:r>
      <w:r w:rsidR="00866464">
        <w:rPr>
          <w:bCs/>
        </w:rPr>
        <w:t>,</w:t>
      </w:r>
      <w:r w:rsidR="00465DD1">
        <w:rPr>
          <w:bCs/>
        </w:rPr>
        <w:t xml:space="preserve"> and subsurface </w:t>
      </w:r>
      <w:r w:rsidRPr="00DB0606">
        <w:rPr>
          <w:bCs/>
        </w:rPr>
        <w:t xml:space="preserve">soils were </w:t>
      </w:r>
      <w:r>
        <w:rPr>
          <w:bCs/>
        </w:rPr>
        <w:t>collected</w:t>
      </w:r>
      <w:r w:rsidRPr="00DB0606">
        <w:rPr>
          <w:bCs/>
        </w:rPr>
        <w:t xml:space="preserve"> </w:t>
      </w:r>
      <w:r w:rsidR="00465DD1">
        <w:rPr>
          <w:bCs/>
        </w:rPr>
        <w:t>in</w:t>
      </w:r>
      <w:r w:rsidRPr="00DB0606">
        <w:rPr>
          <w:bCs/>
        </w:rPr>
        <w:t xml:space="preserve"> the same manner by the same team across a vast climatic and edaphic expanse, but that </w:t>
      </w:r>
      <w:r w:rsidR="00B56824">
        <w:rPr>
          <w:bCs/>
        </w:rPr>
        <w:t>soils</w:t>
      </w:r>
      <w:r w:rsidRPr="00DB0606">
        <w:rPr>
          <w:bCs/>
        </w:rPr>
        <w:t xml:space="preserve"> were extracted fresh</w:t>
      </w:r>
      <w:r>
        <w:rPr>
          <w:bCs/>
        </w:rPr>
        <w:t>. Extracti</w:t>
      </w:r>
      <w:r w:rsidR="00A9503F">
        <w:rPr>
          <w:bCs/>
        </w:rPr>
        <w:t xml:space="preserve">ng </w:t>
      </w:r>
      <w:r>
        <w:rPr>
          <w:bCs/>
        </w:rPr>
        <w:t>fresh samples permits</w:t>
      </w:r>
      <w:r w:rsidRPr="00DB0606">
        <w:rPr>
          <w:bCs/>
        </w:rPr>
        <w:t xml:space="preserve"> microbial community</w:t>
      </w:r>
      <w:r>
        <w:rPr>
          <w:bCs/>
        </w:rPr>
        <w:t xml:space="preserve"> and</w:t>
      </w:r>
      <w:r w:rsidRPr="00DB0606">
        <w:rPr>
          <w:bCs/>
        </w:rPr>
        <w:t xml:space="preserve"> metabolomics analyses to be conducted that are not possible with </w:t>
      </w:r>
      <w:ins w:id="77" w:author="Itamar Shabtai" w:date="2020-05-21T15:18:00Z">
        <w:r w:rsidR="00D349D4">
          <w:rPr>
            <w:bCs/>
          </w:rPr>
          <w:t xml:space="preserve">dry </w:t>
        </w:r>
      </w:ins>
      <w:r w:rsidRPr="00DB0606">
        <w:rPr>
          <w:bCs/>
        </w:rPr>
        <w:t>soils</w:t>
      </w:r>
      <w:r w:rsidR="00F5244D">
        <w:rPr>
          <w:bCs/>
        </w:rPr>
        <w:t xml:space="preserve"> from</w:t>
      </w:r>
      <w:r w:rsidRPr="00DB0606">
        <w:rPr>
          <w:bCs/>
        </w:rPr>
        <w:t xml:space="preserve"> national archives. </w:t>
      </w:r>
      <w:r w:rsidR="00616BA7">
        <w:rPr>
          <w:bCs/>
        </w:rPr>
        <w:t>We suggest datasets such as the one collected here are essential for catalyzing discovery and gaining a mechanistic understanding into fundamental rules governing SOC formation and persistence.</w:t>
      </w:r>
    </w:p>
    <w:p w14:paraId="3B6686BD" w14:textId="7A6291F2" w:rsidR="003C6BAB" w:rsidRDefault="003C6BAB" w:rsidP="00653E6E">
      <w:pPr>
        <w:rPr>
          <w:bCs/>
        </w:rPr>
      </w:pPr>
    </w:p>
    <w:p w14:paraId="6407524D" w14:textId="77777777" w:rsidR="003C6BAB" w:rsidRDefault="003C6BAB" w:rsidP="00653E6E">
      <w:pPr>
        <w:rPr>
          <w:bCs/>
        </w:rPr>
      </w:pPr>
    </w:p>
    <w:p w14:paraId="4FB66591" w14:textId="63AECB3B" w:rsidR="008C38D9" w:rsidRDefault="002C4FD2" w:rsidP="00653E6E">
      <w:pPr>
        <w:rPr>
          <w:bCs/>
        </w:rPr>
      </w:pPr>
      <w:r>
        <w:rPr>
          <w:bCs/>
        </w:rPr>
        <w:t>For each sample, we have</w:t>
      </w:r>
      <w:r w:rsidR="00963754">
        <w:rPr>
          <w:bCs/>
        </w:rPr>
        <w:t xml:space="preserve"> measured fundamental soil properties including bulk carbon (C) and nitrogen (N), </w:t>
      </w:r>
      <w:r w:rsidR="004D37CF">
        <w:rPr>
          <w:bCs/>
        </w:rPr>
        <w:t xml:space="preserve">total </w:t>
      </w:r>
      <w:r w:rsidR="00963754">
        <w:rPr>
          <w:bCs/>
        </w:rPr>
        <w:t>dissolved organic C and N, microbial biomass C and N (using the direct chloroform fumigation technique</w:t>
      </w:r>
      <w:r w:rsidR="00D00871">
        <w:rPr>
          <w:bCs/>
        </w:rPr>
        <w:t>)</w:t>
      </w:r>
      <w:r w:rsidR="00963754">
        <w:rPr>
          <w:bCs/>
        </w:rPr>
        <w:t xml:space="preserve">, </w:t>
      </w:r>
      <w:r w:rsidR="004D37CF">
        <w:rPr>
          <w:bCs/>
        </w:rPr>
        <w:t xml:space="preserve">cation exchange capacity, </w:t>
      </w:r>
      <w:r w:rsidR="00963754">
        <w:rPr>
          <w:bCs/>
        </w:rPr>
        <w:t xml:space="preserve">pH, electrical conductivity, bulk density, </w:t>
      </w:r>
      <w:del w:id="78" w:author="Itamar Shabtai" w:date="2020-05-21T15:18:00Z">
        <w:r w:rsidR="004D37CF" w:rsidDel="00D349D4">
          <w:rPr>
            <w:bCs/>
          </w:rPr>
          <w:delText>texture</w:delText>
        </w:r>
      </w:del>
      <w:ins w:id="79" w:author="Itamar Shabtai" w:date="2020-05-21T15:18:00Z">
        <w:r w:rsidR="00D349D4">
          <w:rPr>
            <w:bCs/>
          </w:rPr>
          <w:t xml:space="preserve">particle size </w:t>
        </w:r>
      </w:ins>
      <w:ins w:id="80" w:author="Itamar Shabtai" w:date="2020-05-21T15:19:00Z">
        <w:r w:rsidR="00D349D4">
          <w:rPr>
            <w:bCs/>
          </w:rPr>
          <w:t>distribution</w:t>
        </w:r>
      </w:ins>
      <w:r w:rsidR="004D37CF">
        <w:rPr>
          <w:bCs/>
        </w:rPr>
        <w:t xml:space="preserve">, </w:t>
      </w:r>
      <w:r w:rsidR="00D00871">
        <w:rPr>
          <w:bCs/>
        </w:rPr>
        <w:t>and percent moisture (</w:t>
      </w:r>
      <w:r w:rsidR="007D42F9">
        <w:rPr>
          <w:bCs/>
        </w:rPr>
        <w:t xml:space="preserve">both </w:t>
      </w:r>
      <w:r w:rsidR="00963754">
        <w:rPr>
          <w:bCs/>
        </w:rPr>
        <w:t>gravimetric and hygroscopic</w:t>
      </w:r>
      <w:r w:rsidR="00D00871">
        <w:rPr>
          <w:bCs/>
        </w:rPr>
        <w:t>)</w:t>
      </w:r>
      <w:r w:rsidR="008C38D9">
        <w:rPr>
          <w:bCs/>
        </w:rPr>
        <w:t xml:space="preserve"> (Figure 2)</w:t>
      </w:r>
      <w:r w:rsidR="00D00871">
        <w:rPr>
          <w:bCs/>
        </w:rPr>
        <w:t>.</w:t>
      </w:r>
      <w:r w:rsidR="00963754">
        <w:rPr>
          <w:bCs/>
        </w:rPr>
        <w:t xml:space="preserve"> </w:t>
      </w:r>
      <w:r w:rsidR="00820954">
        <w:t>We have also measured several critical geochemical drivers of SOC sequestration</w:t>
      </w:r>
      <w:r w:rsidR="004D37CF">
        <w:t xml:space="preserve">. Using hydroxylamine hydrochloride, we extracted </w:t>
      </w:r>
      <w:r w:rsidR="00820954">
        <w:t>non-crystalline oxides</w:t>
      </w:r>
      <w:r w:rsidR="004D37CF">
        <w:t xml:space="preserve"> </w:t>
      </w:r>
      <w:r w:rsidR="00F56084">
        <w:t xml:space="preserve">(quantified by ICP-OES) </w:t>
      </w:r>
      <w:r w:rsidR="004D37CF">
        <w:t xml:space="preserve">and </w:t>
      </w:r>
      <w:r w:rsidR="00F56084">
        <w:t>measured</w:t>
      </w:r>
      <w:r w:rsidR="004D37CF">
        <w:t xml:space="preserve"> the amount of DOC released upon </w:t>
      </w:r>
      <w:r w:rsidR="00F56084">
        <w:t>their</w:t>
      </w:r>
      <w:r w:rsidR="004D37CF">
        <w:t xml:space="preserve"> dissolution</w:t>
      </w:r>
      <w:r w:rsidR="00820954">
        <w:t xml:space="preserve"> </w:t>
      </w:r>
      <w:r w:rsidR="00820954">
        <w:fldChar w:fldCharType="begin" w:fldLock="1"/>
      </w:r>
      <w:r w:rsidR="00D167BD">
        <w:instrText>ADDIN CSL_CITATION {"citationItems":[{"id":"ITEM-1","itemData":{"ISSN":"1758-6798","author":[{"dropping-particle":"","family":"Kramer","given":"Marc G","non-dropping-particle":"","parse-names":false,"suffix":""},{"dropping-particle":"","family":"Chadwick","given":"Oliver A","non-dropping-particle":"","parse-names":false,"suffix":""}],"container-title":"Nature Climate Change","id":"ITEM-1","issue":"12","issued":{"date-parts":[["2018"]]},"page":"1104-1108","publisher":"Nature Publishing Group","title":"Climate-driven thresholds in reactive mineral retention of soil carbon at the global scale","type":"article-journal","volume":"8"},"uris":["http://www.mendeley.com/documents/?uuid=9e822de9-3303-4cea-979b-99b327ca6e49"]}],"mendeley":{"formattedCitation":"(Kramer and Chadwick, 2018)","plainTextFormattedCitation":"(Kramer and Chadwick, 2018)","previouslyFormattedCitation":"(Kramer and Chadwick, 2018)"},"properties":{"noteIndex":0},"schema":"https://github.com/citation-style-language/schema/raw/master/csl-citation.json"}</w:instrText>
      </w:r>
      <w:r w:rsidR="00820954">
        <w:fldChar w:fldCharType="separate"/>
      </w:r>
      <w:r w:rsidR="00093C4B" w:rsidRPr="00093C4B">
        <w:rPr>
          <w:noProof/>
        </w:rPr>
        <w:t>(Kramer and Chadwick, 2018)</w:t>
      </w:r>
      <w:r w:rsidR="00820954">
        <w:fldChar w:fldCharType="end"/>
      </w:r>
      <w:r w:rsidR="004D37CF">
        <w:t xml:space="preserve">. We also </w:t>
      </w:r>
      <w:r w:rsidR="00820954">
        <w:rPr>
          <w:bCs/>
        </w:rPr>
        <w:t xml:space="preserve">used standard size fraction techniques to assess how SOC is distributed </w:t>
      </w:r>
      <w:r w:rsidR="00820954">
        <w:t xml:space="preserve">between two ecologically unique pools: 1) mineral associated organic matter (MAOM), and 2) particulate organic matter (POM) </w:t>
      </w:r>
      <w:r w:rsidR="00820954">
        <w:fldChar w:fldCharType="begin" w:fldLock="1"/>
      </w:r>
      <w:r w:rsidR="00D167BD">
        <w:instrText>ADDIN CSL_CITATION {"citationItems":[{"id":"ITEM-1","itemData":{"ISSN":"1752-0908","author":[{"dropping-particle":"","family":"Cotrufo","given":"M Francesca","non-dropping-particle":"","parse-names":false,"suffix":""},{"dropping-particle":"","family":"Ranalli","given":"Maria Giovanna","non-dropping-particle":"","parse-names":false,"suffix":""},{"dropping-particle":"","family":"Haddix","given":"Michelle L","non-dropping-particle":"","parse-names":false,"suffix":""},{"dropping-particle":"","family":"Six","given":"Johan","non-dropping-particle":"","parse-names":false,"suffix":""},{"dropping-particle":"","family":"Lugato","given":"Emanuele","non-dropping-particle":"","parse-names":false,"suffix":""}],"container-title":"Nature Geoscience","id":"ITEM-1","issue":"12","issued":{"date-parts":[["2019"]]},"page":"989-994","publisher":"Nature Publishing Group","title":"Soil carbon storage informed by particulate and mineral-associated organic matter","type":"article-journal","volume":"12"},"uris":["http://www.mendeley.com/documents/?uuid=61514e93-9c5d-43fc-a1aa-53b20feda900"]}],"mendeley":{"formattedCitation":"(Cotrufo et al., 2019)","plainTextFormattedCitation":"(Cotrufo et al., 2019)","previouslyFormattedCitation":"(Cotrufo et al., 2019)"},"properties":{"noteIndex":0},"schema":"https://github.com/citation-style-language/schema/raw/master/csl-citation.json"}</w:instrText>
      </w:r>
      <w:r w:rsidR="00820954">
        <w:fldChar w:fldCharType="separate"/>
      </w:r>
      <w:r w:rsidR="00093C4B" w:rsidRPr="00093C4B">
        <w:rPr>
          <w:noProof/>
        </w:rPr>
        <w:t>(Cotrufo et al., 2019)</w:t>
      </w:r>
      <w:r w:rsidR="00820954">
        <w:fldChar w:fldCharType="end"/>
      </w:r>
      <w:r w:rsidR="00820954">
        <w:t>. POM is predominantly of plant origin and represents an important substrate for microbial metabolism</w:t>
      </w:r>
      <w:r w:rsidR="00F56084">
        <w:t xml:space="preserve">, while </w:t>
      </w:r>
      <w:r w:rsidR="00820954">
        <w:t xml:space="preserve">MAOM is comprised primarily of microbial products and persists belowground through physical protection in aggregates and chemical bonding to minerals </w:t>
      </w:r>
      <w:commentRangeStart w:id="81"/>
      <w:r w:rsidR="00820954">
        <w:fldChar w:fldCharType="begin" w:fldLock="1"/>
      </w:r>
      <w:r w:rsidR="00D167BD">
        <w:instrText>ADDIN CSL_CITATION {"citationItems":[{"id":"ITEM-1","itemData":{"ISSN":"1752-0908","author":[{"dropping-particle":"","family":"Cotrufo","given":"M Francesca","non-dropping-particle":"","parse-names":false,"suffix":""},{"dropping-particle":"","family":"Ranalli","given":"Maria Giovanna","non-dropping-particle":"","parse-names":false,"suffix":""},{"dropping-particle":"","family":"Haddix","given":"Michelle L","non-dropping-particle":"","parse-names":false,"suffix":""},{"dropping-particle":"","family":"Six","given":"Johan","non-dropping-particle":"","parse-names":false,"suffix":""},{"dropping-particle":"","family":"Lugato","given":"Emanuele","non-dropping-particle":"","parse-names":false,"suffix":""}],"container-title":"Nature Geoscience","id":"ITEM-1","issue":"12","issued":{"date-parts":[["2019"]]},"page":"989-994","publisher":"Nature Publishing Group","title":"Soil carbon storage informed by particulate and mineral-associated organic matter","type":"article-journal","volume":"12"},"uris":["http://www.mendeley.com/documents/?uuid=61514e93-9c5d-43fc-a1aa-53b20feda900"]}],"mendeley":{"formattedCitation":"(Cotrufo et al., 2019)","plainTextFormattedCitation":"(Cotrufo et al., 2019)","previouslyFormattedCitation":"(Cotrufo et al., 2019)"},"properties":{"noteIndex":0},"schema":"https://github.com/citation-style-language/schema/raw/master/csl-citation.json"}</w:instrText>
      </w:r>
      <w:r w:rsidR="00820954">
        <w:fldChar w:fldCharType="separate"/>
      </w:r>
      <w:r w:rsidR="00093C4B" w:rsidRPr="00093C4B">
        <w:rPr>
          <w:noProof/>
        </w:rPr>
        <w:t>(Cotrufo et al., 2019</w:t>
      </w:r>
      <w:ins w:id="82" w:author="Itamar Shabtai" w:date="2020-05-21T15:19:00Z">
        <w:r w:rsidR="00D349D4">
          <w:rPr>
            <w:noProof/>
          </w:rPr>
          <w:t xml:space="preserve">, </w:t>
        </w:r>
      </w:ins>
      <w:ins w:id="83" w:author="Itamar Shabtai" w:date="2020-05-21T15:20:00Z">
        <w:r w:rsidR="00D349D4">
          <w:rPr>
            <w:noProof/>
          </w:rPr>
          <w:t>Kleber et al., 2015</w:t>
        </w:r>
      </w:ins>
      <w:r w:rsidR="00093C4B" w:rsidRPr="00093C4B">
        <w:rPr>
          <w:noProof/>
        </w:rPr>
        <w:t>)</w:t>
      </w:r>
      <w:r w:rsidR="00820954">
        <w:fldChar w:fldCharType="end"/>
      </w:r>
      <w:commentRangeEnd w:id="81"/>
      <w:r w:rsidR="00D349D4">
        <w:rPr>
          <w:rStyle w:val="CommentReference"/>
        </w:rPr>
        <w:commentReference w:id="81"/>
      </w:r>
      <w:r w:rsidR="00820954">
        <w:t>.</w:t>
      </w:r>
      <w:r w:rsidR="00857BF5">
        <w:rPr>
          <w:bCs/>
        </w:rPr>
        <w:t xml:space="preserve"> </w:t>
      </w:r>
      <w:r w:rsidR="00820954" w:rsidRPr="00F72020">
        <w:rPr>
          <w:b/>
          <w:bCs/>
        </w:rPr>
        <w:t>Together, this suite of biogeochemical properties allow</w:t>
      </w:r>
      <w:r w:rsidR="00EE6FBA" w:rsidRPr="00F72020">
        <w:rPr>
          <w:b/>
          <w:bCs/>
        </w:rPr>
        <w:t>s</w:t>
      </w:r>
      <w:r w:rsidR="00820954" w:rsidRPr="00F72020">
        <w:rPr>
          <w:b/>
          <w:bCs/>
        </w:rPr>
        <w:t xml:space="preserve"> us to probe questions central to C </w:t>
      </w:r>
      <w:r w:rsidR="008736D8" w:rsidRPr="00F72020">
        <w:rPr>
          <w:b/>
          <w:bCs/>
        </w:rPr>
        <w:t>distribution</w:t>
      </w:r>
      <w:r w:rsidR="004406A5" w:rsidRPr="00F72020">
        <w:rPr>
          <w:b/>
          <w:bCs/>
        </w:rPr>
        <w:t xml:space="preserve"> </w:t>
      </w:r>
      <w:r w:rsidR="00820954" w:rsidRPr="00F72020">
        <w:rPr>
          <w:b/>
          <w:bCs/>
        </w:rPr>
        <w:t xml:space="preserve">in surface </w:t>
      </w:r>
      <w:r w:rsidR="00820954" w:rsidRPr="00F72020">
        <w:rPr>
          <w:b/>
          <w:bCs/>
          <w:i/>
          <w:iCs/>
        </w:rPr>
        <w:t>and</w:t>
      </w:r>
      <w:r w:rsidR="00820954" w:rsidRPr="00F72020">
        <w:rPr>
          <w:b/>
          <w:bCs/>
        </w:rPr>
        <w:t xml:space="preserve"> subsurface soils that span a range of environmental conditions</w:t>
      </w:r>
      <w:r w:rsidR="00EE2BAE" w:rsidRPr="00F72020">
        <w:rPr>
          <w:b/>
          <w:bCs/>
        </w:rPr>
        <w:t xml:space="preserve">, but </w:t>
      </w:r>
      <w:r w:rsidR="00016E1D" w:rsidRPr="00F72020">
        <w:rPr>
          <w:b/>
          <w:bCs/>
        </w:rPr>
        <w:t>they</w:t>
      </w:r>
      <w:r w:rsidR="002459DD" w:rsidRPr="00F72020">
        <w:rPr>
          <w:b/>
          <w:bCs/>
        </w:rPr>
        <w:t xml:space="preserve"> do not </w:t>
      </w:r>
      <w:r w:rsidR="00EE2BAE" w:rsidRPr="00F72020">
        <w:rPr>
          <w:b/>
          <w:bCs/>
        </w:rPr>
        <w:t xml:space="preserve">allow us to </w:t>
      </w:r>
      <w:r w:rsidR="002459DD" w:rsidRPr="00F72020">
        <w:rPr>
          <w:b/>
          <w:bCs/>
        </w:rPr>
        <w:t xml:space="preserve">assess how </w:t>
      </w:r>
      <w:r w:rsidR="00D64245" w:rsidRPr="00F72020">
        <w:rPr>
          <w:b/>
          <w:bCs/>
        </w:rPr>
        <w:t>microbial communities</w:t>
      </w:r>
      <w:r w:rsidR="002459DD" w:rsidRPr="00F72020">
        <w:rPr>
          <w:b/>
          <w:bCs/>
        </w:rPr>
        <w:t xml:space="preserve"> regulate</w:t>
      </w:r>
      <w:r w:rsidR="002D1BBF" w:rsidRPr="00F72020">
        <w:rPr>
          <w:b/>
          <w:bCs/>
        </w:rPr>
        <w:t xml:space="preserve"> </w:t>
      </w:r>
      <w:r w:rsidR="002C437C" w:rsidRPr="00F72020">
        <w:rPr>
          <w:b/>
          <w:bCs/>
        </w:rPr>
        <w:t xml:space="preserve">the chemical reactivity of DOC and </w:t>
      </w:r>
      <w:r w:rsidR="002459DD" w:rsidRPr="00F72020">
        <w:rPr>
          <w:b/>
          <w:bCs/>
        </w:rPr>
        <w:t>SOC persistence</w:t>
      </w:r>
      <w:r w:rsidR="002C437C" w:rsidRPr="00F72020">
        <w:rPr>
          <w:b/>
          <w:bCs/>
        </w:rPr>
        <w:t>.</w:t>
      </w:r>
      <w:r w:rsidR="002459DD" w:rsidRPr="00F72020">
        <w:rPr>
          <w:b/>
          <w:bCs/>
        </w:rPr>
        <w:t xml:space="preserve"> </w:t>
      </w:r>
    </w:p>
    <w:p w14:paraId="3C802F3A" w14:textId="77777777" w:rsidR="003C6BAB" w:rsidRDefault="003C6BAB" w:rsidP="00653E6E">
      <w:pPr>
        <w:rPr>
          <w:bCs/>
        </w:rPr>
      </w:pPr>
    </w:p>
    <w:p w14:paraId="32380D15" w14:textId="1DC92CC0" w:rsidR="008C38D9" w:rsidRPr="008C38D9" w:rsidRDefault="008C38D9" w:rsidP="008C38D9">
      <w:pPr>
        <w:jc w:val="center"/>
        <w:rPr>
          <w:b/>
        </w:rPr>
      </w:pPr>
      <w:r>
        <w:rPr>
          <w:b/>
        </w:rPr>
        <w:t>Figure 2</w:t>
      </w:r>
    </w:p>
    <w:p w14:paraId="20D2F03A" w14:textId="24651AE5" w:rsidR="002C3FD9" w:rsidRDefault="002C3FD9" w:rsidP="00653E6E">
      <w:pPr>
        <w:rPr>
          <w:bCs/>
        </w:rPr>
      </w:pPr>
    </w:p>
    <w:p w14:paraId="2CB599B9" w14:textId="5D3C5F14" w:rsidR="00963754" w:rsidRDefault="008C7086" w:rsidP="00653E6E">
      <w:r>
        <w:t xml:space="preserve">To address </w:t>
      </w:r>
      <w:r w:rsidR="00EC370C">
        <w:t xml:space="preserve">questions central to biotic control of SOC persistence </w:t>
      </w:r>
      <w:r>
        <w:t xml:space="preserve">we </w:t>
      </w:r>
      <w:r w:rsidR="00963754">
        <w:t>characterized bacterial and fungal diversity</w:t>
      </w:r>
      <w:r w:rsidR="00BE11C1">
        <w:t xml:space="preserve"> </w:t>
      </w:r>
      <w:r w:rsidR="002C3FD9">
        <w:t xml:space="preserve">by sequencing </w:t>
      </w:r>
      <w:r w:rsidR="002C3FD9">
        <w:rPr>
          <w:color w:val="000000"/>
        </w:rPr>
        <w:t>(</w:t>
      </w:r>
      <w:proofErr w:type="spellStart"/>
      <w:r w:rsidR="002C3FD9">
        <w:rPr>
          <w:color w:val="000000"/>
        </w:rPr>
        <w:t>MiSeq</w:t>
      </w:r>
      <w:proofErr w:type="spellEnd"/>
      <w:r w:rsidR="002C3FD9">
        <w:rPr>
          <w:color w:val="000000"/>
        </w:rPr>
        <w:t xml:space="preserve"> 2 x 250 bp) phylogenetic gene marker libraries for bacteria (v4 region of the 16S rRNA gene) and fungi (ITS region 2 of the 18S rRNA gene) from soil DNA</w:t>
      </w:r>
      <w:r w:rsidR="00D705EA">
        <w:rPr>
          <w:color w:val="000000"/>
        </w:rPr>
        <w:t xml:space="preserve"> (Figure 2)</w:t>
      </w:r>
      <w:r w:rsidR="00B267DC">
        <w:t>.</w:t>
      </w:r>
      <w:r w:rsidR="00063572">
        <w:t xml:space="preserve"> </w:t>
      </w:r>
      <w:r w:rsidR="00D705EA">
        <w:t>We recovered an average of 80,000 sequences per sample for bacteria and 100,000 sequences per sample for fungi. Overall, t</w:t>
      </w:r>
      <w:r w:rsidR="00B267DC">
        <w:t>he composition of bacterial communities was significantly influenced by climate (PERMANOVA R</w:t>
      </w:r>
      <w:r w:rsidR="00B267DC" w:rsidRPr="00B267DC">
        <w:rPr>
          <w:vertAlign w:val="superscript"/>
        </w:rPr>
        <w:t>2</w:t>
      </w:r>
      <w:r w:rsidR="00B267DC">
        <w:t xml:space="preserve"> = 0.27, p &lt; 0.001) and to a lesser extent by soil order (R</w:t>
      </w:r>
      <w:r w:rsidR="00B267DC" w:rsidRPr="00B267DC">
        <w:rPr>
          <w:vertAlign w:val="superscript"/>
        </w:rPr>
        <w:t>2</w:t>
      </w:r>
      <w:r w:rsidR="00B267DC">
        <w:t xml:space="preserve"> = 0.08, p &lt; 0.001) </w:t>
      </w:r>
      <w:r w:rsidR="00CE2491">
        <w:t xml:space="preserve">and </w:t>
      </w:r>
      <w:r w:rsidR="00DA70F5">
        <w:t xml:space="preserve">soil </w:t>
      </w:r>
      <w:r w:rsidR="00B267DC">
        <w:t>horizon (R</w:t>
      </w:r>
      <w:r w:rsidR="00B267DC" w:rsidRPr="00B267DC">
        <w:rPr>
          <w:vertAlign w:val="superscript"/>
        </w:rPr>
        <w:t>2</w:t>
      </w:r>
      <w:r w:rsidR="00B267DC">
        <w:t xml:space="preserve"> = 0.04, p &lt; 0.001). Similarly, fungal diversity was </w:t>
      </w:r>
      <w:r w:rsidR="00D00871">
        <w:t>most</w:t>
      </w:r>
      <w:r w:rsidR="00B267DC">
        <w:t xml:space="preserve"> influenced by climate (R</w:t>
      </w:r>
      <w:r w:rsidR="00B267DC" w:rsidRPr="00B267DC">
        <w:rPr>
          <w:vertAlign w:val="superscript"/>
        </w:rPr>
        <w:t>2</w:t>
      </w:r>
      <w:r w:rsidR="00B267DC">
        <w:t xml:space="preserve"> = 0.31, p &lt; 0.001) and soil order (R</w:t>
      </w:r>
      <w:r w:rsidR="00B267DC" w:rsidRPr="00B267DC">
        <w:rPr>
          <w:vertAlign w:val="superscript"/>
        </w:rPr>
        <w:t>2</w:t>
      </w:r>
      <w:r w:rsidR="00B267DC">
        <w:t xml:space="preserve"> = 0.08), but not by soil horizon (R</w:t>
      </w:r>
      <w:r w:rsidR="00B267DC" w:rsidRPr="00B267DC">
        <w:rPr>
          <w:vertAlign w:val="superscript"/>
        </w:rPr>
        <w:t>2</w:t>
      </w:r>
      <w:r w:rsidR="00B267DC">
        <w:t xml:space="preserve"> = 0.01, p = 0.2).</w:t>
      </w:r>
    </w:p>
    <w:p w14:paraId="70A56C1C" w14:textId="153150B5" w:rsidR="002A5BFE" w:rsidRDefault="002A5BFE" w:rsidP="00653E6E"/>
    <w:p w14:paraId="1FF1DDD6" w14:textId="32CEF96B" w:rsidR="002A5BFE" w:rsidRPr="002A5BFE" w:rsidRDefault="002A5BFE" w:rsidP="002A5BFE">
      <w:pPr>
        <w:jc w:val="center"/>
        <w:rPr>
          <w:b/>
          <w:bCs/>
        </w:rPr>
      </w:pPr>
      <w:r>
        <w:rPr>
          <w:b/>
          <w:bCs/>
        </w:rPr>
        <w:t>Figure 3</w:t>
      </w:r>
    </w:p>
    <w:p w14:paraId="7012A9D2" w14:textId="4A2EE500" w:rsidR="002C3FD9" w:rsidRDefault="002C3FD9" w:rsidP="00653E6E"/>
    <w:p w14:paraId="19A222BB" w14:textId="03DEE493" w:rsidR="00B0512E" w:rsidRPr="00B0512E" w:rsidRDefault="00BE6226" w:rsidP="00B0512E">
      <w:pPr>
        <w:rPr>
          <w:color w:val="000000"/>
        </w:rPr>
      </w:pPr>
      <w:r>
        <w:rPr>
          <w:color w:val="000000"/>
        </w:rPr>
        <w:t xml:space="preserve">To better understand the functional </w:t>
      </w:r>
      <w:r w:rsidR="00390259">
        <w:rPr>
          <w:color w:val="000000"/>
        </w:rPr>
        <w:t>attributes</w:t>
      </w:r>
      <w:r>
        <w:rPr>
          <w:color w:val="000000"/>
        </w:rPr>
        <w:t xml:space="preserve"> of these diverse communities, we </w:t>
      </w:r>
      <w:r w:rsidR="00470D3F">
        <w:rPr>
          <w:color w:val="000000"/>
        </w:rPr>
        <w:t>propose using</w:t>
      </w:r>
      <w:r>
        <w:rPr>
          <w:color w:val="000000"/>
        </w:rPr>
        <w:t xml:space="preserve"> </w:t>
      </w:r>
      <w:r w:rsidR="002C3FD9">
        <w:rPr>
          <w:color w:val="000000"/>
        </w:rPr>
        <w:t>a newly developed ecological database (‘</w:t>
      </w:r>
      <w:proofErr w:type="spellStart"/>
      <w:r w:rsidR="002C3FD9">
        <w:rPr>
          <w:color w:val="000000"/>
        </w:rPr>
        <w:t>ecoDB</w:t>
      </w:r>
      <w:proofErr w:type="spellEnd"/>
      <w:r w:rsidR="002C3FD9">
        <w:rPr>
          <w:color w:val="000000"/>
        </w:rPr>
        <w:t>’</w:t>
      </w:r>
      <w:r w:rsidR="00275585">
        <w:rPr>
          <w:color w:val="000000"/>
        </w:rPr>
        <w:t xml:space="preserve">, </w:t>
      </w:r>
      <w:r w:rsidR="002C3FD9">
        <w:rPr>
          <w:color w:val="000000"/>
        </w:rPr>
        <w:fldChar w:fldCharType="begin" w:fldLock="1"/>
      </w:r>
      <w:r w:rsidR="00D167BD">
        <w:rPr>
          <w:color w:val="000000"/>
        </w:rPr>
        <w:instrText>ADDIN CSL_CITATION {"citationItems":[{"id":"ITEM-1","itemData":{"author":[{"dropping-particle":"","family":"Wilhelm","given":"RC.","non-dropping-particle":"","parse-names":false,"suffix":""},{"dropping-particle":"","family":"Es","given":"H.","non-dropping-particle":"Van","parse-names":false,"suffix":""},{"dropping-particle":"","family":"Buckley","given":"D.H.","non-dropping-particle":"","parse-names":false,"suffix":""}],"container-title":"In preparation","id":"ITEM-1","issued":{"date-parts":[["0"]]},"title":"Predicting measures of soil health by machine learning the soil microbiome and an ecology-centric sequence database","type":"article-journal"},"uris":["http://www.mendeley.com/documents/?uuid=7b3f8a2f-c858-4127-8b19-cf613d506124"]}],"mendeley":{"formattedCitation":"(Wilhelm et al., n.d.)","manualFormatting":"Wilhelm et al., in prep)","plainTextFormattedCitation":"(Wilhelm et al., n.d.)","previouslyFormattedCitation":"(Wilhelm et al., n.d.)"},"properties":{"noteIndex":0},"schema":"https://github.com/citation-style-language/schema/raw/master/csl-citation.json"}</w:instrText>
      </w:r>
      <w:r w:rsidR="002C3FD9">
        <w:rPr>
          <w:color w:val="000000"/>
        </w:rPr>
        <w:fldChar w:fldCharType="separate"/>
      </w:r>
      <w:r w:rsidR="005403ED" w:rsidRPr="005403ED">
        <w:rPr>
          <w:noProof/>
          <w:color w:val="000000"/>
        </w:rPr>
        <w:t xml:space="preserve">Wilhelm et al., </w:t>
      </w:r>
      <w:r w:rsidR="00275585">
        <w:rPr>
          <w:i/>
          <w:iCs/>
          <w:noProof/>
          <w:color w:val="000000"/>
        </w:rPr>
        <w:t>in prep</w:t>
      </w:r>
      <w:r w:rsidR="005403ED" w:rsidRPr="005403ED">
        <w:rPr>
          <w:noProof/>
          <w:color w:val="000000"/>
        </w:rPr>
        <w:t>)</w:t>
      </w:r>
      <w:r w:rsidR="002C3FD9">
        <w:rPr>
          <w:color w:val="000000"/>
        </w:rPr>
        <w:fldChar w:fldCharType="end"/>
      </w:r>
      <w:r w:rsidR="00044BCF">
        <w:rPr>
          <w:color w:val="000000"/>
        </w:rPr>
        <w:t>, which</w:t>
      </w:r>
      <w:r w:rsidR="002C3FD9">
        <w:rPr>
          <w:color w:val="000000"/>
        </w:rPr>
        <w:t xml:space="preserve"> can attribute </w:t>
      </w:r>
      <w:r w:rsidR="002C3FD9" w:rsidRPr="00251E27">
        <w:rPr>
          <w:color w:val="000000"/>
        </w:rPr>
        <w:t xml:space="preserve">growth </w:t>
      </w:r>
      <w:r w:rsidR="002C3FD9">
        <w:rPr>
          <w:color w:val="000000"/>
        </w:rPr>
        <w:t>rate</w:t>
      </w:r>
      <w:r w:rsidR="002C3FD9" w:rsidRPr="00251E27">
        <w:rPr>
          <w:color w:val="000000"/>
        </w:rPr>
        <w:t xml:space="preserve">, </w:t>
      </w:r>
      <w:r w:rsidR="002C3FD9">
        <w:rPr>
          <w:color w:val="000000"/>
        </w:rPr>
        <w:t xml:space="preserve">pH preference, </w:t>
      </w:r>
      <w:r w:rsidR="002C3FD9" w:rsidRPr="00251E27">
        <w:rPr>
          <w:color w:val="000000"/>
        </w:rPr>
        <w:t>substrate use</w:t>
      </w:r>
      <w:r w:rsidR="002C3FD9">
        <w:rPr>
          <w:color w:val="000000"/>
        </w:rPr>
        <w:t>,</w:t>
      </w:r>
      <w:r w:rsidR="002C3FD9" w:rsidRPr="00251E27">
        <w:rPr>
          <w:color w:val="000000"/>
        </w:rPr>
        <w:t xml:space="preserve"> stress tolerance</w:t>
      </w:r>
      <w:r w:rsidR="002C3FD9">
        <w:rPr>
          <w:color w:val="000000"/>
        </w:rPr>
        <w:t>, and broad environmental associations to a breadth of soil organisms relevant to SOC cycling</w:t>
      </w:r>
      <w:r w:rsidR="00513EE6">
        <w:rPr>
          <w:color w:val="000000"/>
        </w:rPr>
        <w:t xml:space="preserve"> </w:t>
      </w:r>
      <w:r w:rsidR="002C3FD9">
        <w:rPr>
          <w:color w:val="000000"/>
        </w:rPr>
        <w:fldChar w:fldCharType="begin" w:fldLock="1"/>
      </w:r>
      <w:r w:rsidR="00D167BD">
        <w:rPr>
          <w:color w:val="000000"/>
        </w:rPr>
        <w:instrText>ADDIN CSL_CITATION {"citationItems":[{"id":"ITEM-1","itemData":{"DOI":"10.3389/fmicb.2016.00703","ISBN":"1664-302X","ISSN":"1664302X","PMID":"27242725","abstract":"We explored microbial contributions to decomposition using a sophisticated approach to DNA Stable Isotope Probing (SIP). Our experiment evaluated the dynamics and ecological characteristics of functionally defined microbial groups that metabolize labile and structural C in soils. We added to soil a complex amendment representing plant derived organic matter substituted with either 13C-xylose or 13C-cellulose to represent labile and structural C pools derived from abundant components of plant biomass. We found evidence for 13C-incorporation into DNA from 13C-xylose and 13C-cellulose in 49 and 63 operational taxonomic units (OTUs), respectively. The types of microorganisms that assimilated 13C in the 13C-xylose treatment changed over time being predominantly Firmicutes at day 1 followed by Bacteroidetes at day 3 and then Actinobacteria at day 7. These 13C-labeling dynamics suggest labile C traveled through different trophic levels. In contrast, microorganisms generally metabolized cellulose-C after 14 days and did not change to the same extent in phylogenetic composition over time. Microorganisms that metabolized cellulose-C belonged to poorly characterized but cosmopolitan soil lineages including Verrucomicrobia, Chloroflexi and Planctomycetes.","author":[{"dropping-particle":"","family":"Pepe-Ranney","given":"Charles","non-dropping-particle":"","parse-names":false,"suffix":""},{"dropping-particle":"","family":"Campbell","given":"Ashley N.","non-dropping-particle":"","parse-names":false,"suffix":""},{"dropping-particle":"","family":"Koechli","given":"Chantal N.","non-dropping-particle":"","parse-names":false,"suffix":""},{"dropping-particle":"","family":"Berthrong","given":"Sean","non-dropping-particle":"","parse-names":false,"suffix":""},{"dropping-particle":"","family":"Buckley","given":"Daniel H.","non-dropping-particle":"","parse-names":false,"suffix":""}],"container-title":"Frontiers in Microbiology","id":"ITEM-1","issue":"MAY","issued":{"date-parts":[["2016"]]},"page":"1-17","title":"Unearthing the ecology of soil microorganisms using a high resolution DNA-SIP approach to explore cellulose and xylose metabolism in soil","type":"article-journal","volume":"7"},"uris":["http://www.mendeley.com/documents/?uuid=ca281283-a701-4a11-bf1e-c920d0c0871e"]},{"id":"ITEM-2","itemData":{"DOI":"10.3389/fmicb.2018.03272","ISSN":"1664-302X","abstract":"Microbial community structure is highly sensitive to natural (e.g. drought, temperature, fire) and anthropogenic (e.g. heavy metal exposure, land-use change) stressors. However, despite an immense amount of data generated, systematic, cross-environment analyses of microbiome responses to multiple disturbances are lacking. Here, we present the Microbiome Stress Project, an open-access database of environmental and host-associated 16S rRNA amplicon sequencing studies collected to facilitate cross-study analyses of microbiome responses to stressors. This database will comprise published and unpublished datasets re-processed from the raw sequences into exact sequence variants using our standardized computational pipeline. Our database will provide insight into general response patterns of microbiome diversity, structure, and stability to environmental stressors. It will also enable the identification of cross-study associations between single or multiple stressors and specific microbial clades. Here, we present a proof-of-concept meta-analysis of 606 microbiomes (from nine studies) to assess microbial community responses to: (1) one stressor in one environment: soil warming across a variety of soil types, (2) a range of stressors in one environment: soil microbiome responses to a comprehensive set of stressors (incl. temperature, diesel, antibiotics, land use change, drought, and heavy metals), (3) one stressor across a range of environments: copper exposure effects on soil, sediment, activated-sludge reactors, and gut environments, and (4) the general trends of microbiome stressor responses. Overall, we found that stressor exposure significantly decreases microbiome alpha diversity and increases beta diversity (community dispersion) across a range of environments and stressor types. We observed a hump-shaped relationship between microbial community resistance to stressors (i.e. the average pairwise similarity score between the control and stressed communities) and alpha diversity. We used Phylofactor to identify microbial clades and individual taxa as potential bioindicators of copper contamination across different environments. Using standardized computational and statistical methods, the Microbiome Stress Project will leverage thousands of existing datasets to build a general framework for how microbial communities respond to environmental stress.","author":[{"dropping-particle":"","family":"Rocca","given":"Jennifer D.","non-dropping-particle":"","parse-names":false,"suffix":""},{"dropping-particle":"","family":"Simonin","given":"Marie","non-dropping-particle":"","parse-names":false,"suffix":""},{"dropping-particle":"","family":"Blaszczak","given":"Joanna R.","non-dropping-particle":"","parse-names":false,"suffix":""},{"dropping-particle":"","family":"Ernakovich","given":"Jessica G.","non-dropping-particle":"","parse-names":false,"suffix":""},{"dropping-particle":"","family":"Gibbons","given":"Sean M.","non-dropping-particle":"","parse-names":false,"suffix":""},{"dropping-particle":"","family":"Midani","given":"Firas S.","non-dropping-particle":"","parse-names":false,"suffix":""},{"dropping-particle":"","family":"Washburne","given":"Alex D.","non-dropping-particle":"","parse-names":false,"suffix":""}],"container-title":"Frontiers in Microbiology","id":"ITEM-2","issued":{"date-parts":[["2019","1"]]},"page":"3272","publisher":"Frontiers","title":"The Microbiome Stress Project: Toward a Global Meta-Analysis of Environmental Stressors and Their Effects on Microbial Communities","type":"article-journal","volume":"9"},"uris":["http://www.mendeley.com/documents/?uuid=63a6ae8f-2d0d-300b-a1d6-82fb3a34df5f","http://www.mendeley.com/documents/?uuid=db03fd45-5419-4609-9b18-5ea7cfe32fc2"]},{"id":"ITEM-3","itemData":{"DOI":"10.1038/s41559-019-0918-y","ISSN":"2397334X","abstract":"Organisms influence ecosystems, from element cycling to disturbance regimes, to trophic interactions and to energy partitioning. Microorganisms are part of this influence, and understanding their ecology in nature requires studying the traits of these organisms quantitatively in their natural habitats—a challenging task, but one which new approaches now make possible. Here, we show that growth rate and carbon assimilation rate of soil microorganisms are influenced more by evolutionary history than by climate, even across a broad climatic gradient spanning major temperate life zones, from mixed conifer forest to high-desert grassland. Most of the explained variation (~50% to ~90%) in growth rate and carbon assimilation rate was attributable to differences among taxonomic groups, indicating a strong influence of evolutionary history, and taxonomic groupings were more predictive for organisms responding to resource addition. With added carbon and nitrogen substrates, differences among taxonomic groups explained approximately eightfold more variance in growth rate than did differences in ecosystem type. Taxon-specific growth and carbon assimilation rates were highly intercorrelated across the four ecosystems, constrained by the taxonomic identity of the organisms, such that plasticity driven by environment was limited across ecosystems varying in temperature, precipitation and dominant vegetation. Taken together, our results suggest that, similar to multicellular life, the traits of prokaryotes in their natural habitats are constrained by evolutionary history to a greater degree than environmental variation.","author":[{"dropping-particle":"","family":"Morrissey","given":"Ember M.","non-dropping-particle":"","parse-names":false,"suffix":""},{"dropping-particle":"","family":"Mau","given":"Rebecca L.","non-dropping-particle":"","parse-names":false,"suffix":""},{"dropping-particle":"","family":"Hayer","given":"Michaela","non-dropping-particle":"","parse-names":false,"suffix":""},{"dropping-particle":"","family":"Liu","given":"Xiao Jun Allen","non-dropping-particle":"","parse-names":false,"suffix":""},{"dropping-particle":"","family":"Schwartz","given":"Egbert","non-dropping-particle":"","parse-names":false,"suffix":""},{"dropping-particle":"","family":"Dijkstra","given":"Paul","non-dropping-particle":"","parse-names":false,"suffix":""},{"dropping-particle":"","family":"Koch","given":"Benjamin J.","non-dropping-particle":"","parse-names":false,"suffix":""},{"dropping-particle":"","family":"Allen","given":"Kara","non-dropping-particle":"","parse-names":false,"suffix":""},{"dropping-particle":"","family":"Blazewicz","given":"Steven J.","non-dropping-particle":"","parse-names":false,"suffix":""},{"dropping-particle":"","family":"Hofmockel","given":"Kirsten","non-dropping-particle":"","parse-names":false,"suffix":""},{"dropping-particle":"","family":"Pett-Ridge","given":"Jennifer","non-dropping-particle":"","parse-names":false,"suffix":""},{"dropping-particle":"","family":"Hungate","given":"Bruce A.","non-dropping-particle":"","parse-names":false,"suffix":""}],"container-title":"Nature Ecology and Evolution","id":"ITEM-3","issue":"7","issued":{"date-parts":[["2019"]]},"page":"1064-1069","publisher":"Springer US","title":"Evolutionary history constrains microbial traits across environmental variation","type":"article-journal","volume":"3"},"uris":["http://www.mendeley.com/documents/?uuid=41820411-e838-46ee-a621-e30b0976fd96","http://www.mendeley.com/documents/?uuid=eabc8765-45c2-49b4-95dd-ae4ce831812d"]}],"mendeley":{"formattedCitation":"(Morrissey et al., 2019; Pepe-Ranney et al., 2016; Rocca et al., 2019)","plainTextFormattedCitation":"(Morrissey et al., 2019; Pepe-Ranney et al., 2016; Rocca et al., 2019)","previouslyFormattedCitation":"(Morrissey et al., 2019; Pepe-Ranney et al., 2016; Rocca et al., 2019)"},"properties":{"noteIndex":0},"schema":"https://github.com/citation-style-language/schema/raw/master/csl-citation.json"}</w:instrText>
      </w:r>
      <w:r w:rsidR="002C3FD9">
        <w:rPr>
          <w:color w:val="000000"/>
        </w:rPr>
        <w:fldChar w:fldCharType="separate"/>
      </w:r>
      <w:r w:rsidR="00093C4B" w:rsidRPr="00093C4B">
        <w:rPr>
          <w:noProof/>
          <w:color w:val="000000"/>
        </w:rPr>
        <w:t>(Morrissey et al., 2019; Pepe-Ranney et al., 2016; Rocca et al., 2019)</w:t>
      </w:r>
      <w:r w:rsidR="002C3FD9">
        <w:rPr>
          <w:color w:val="000000"/>
        </w:rPr>
        <w:fldChar w:fldCharType="end"/>
      </w:r>
      <w:r w:rsidR="002C3FD9">
        <w:rPr>
          <w:color w:val="000000"/>
        </w:rPr>
        <w:t>.</w:t>
      </w:r>
      <w:r w:rsidR="002C3FD9" w:rsidRPr="009B7E34">
        <w:rPr>
          <w:color w:val="000000"/>
        </w:rPr>
        <w:t xml:space="preserve"> </w:t>
      </w:r>
      <w:r w:rsidR="002C3FD9">
        <w:rPr>
          <w:color w:val="000000"/>
        </w:rPr>
        <w:t xml:space="preserve">Based on </w:t>
      </w:r>
      <w:commentRangeStart w:id="84"/>
      <w:proofErr w:type="spellStart"/>
      <w:r w:rsidR="002C3FD9">
        <w:rPr>
          <w:color w:val="000000"/>
        </w:rPr>
        <w:t>ecoDB</w:t>
      </w:r>
      <w:commentRangeEnd w:id="84"/>
      <w:proofErr w:type="spellEnd"/>
      <w:r w:rsidR="00701021">
        <w:rPr>
          <w:rStyle w:val="CommentReference"/>
        </w:rPr>
        <w:commentReference w:id="84"/>
      </w:r>
      <w:r w:rsidR="002C3FD9">
        <w:rPr>
          <w:color w:val="000000"/>
        </w:rPr>
        <w:t xml:space="preserve">, </w:t>
      </w:r>
      <w:r w:rsidR="00FB774F">
        <w:rPr>
          <w:color w:val="000000"/>
        </w:rPr>
        <w:t xml:space="preserve">we will define </w:t>
      </w:r>
      <w:commentRangeStart w:id="85"/>
      <w:commentRangeStart w:id="86"/>
      <w:r w:rsidR="002C3FD9">
        <w:rPr>
          <w:color w:val="000000"/>
        </w:rPr>
        <w:t xml:space="preserve">ruderal </w:t>
      </w:r>
      <w:commentRangeEnd w:id="85"/>
      <w:r w:rsidR="00E43F26">
        <w:rPr>
          <w:rStyle w:val="CommentReference"/>
        </w:rPr>
        <w:commentReference w:id="85"/>
      </w:r>
      <w:commentRangeEnd w:id="86"/>
      <w:r w:rsidR="009C1C27">
        <w:rPr>
          <w:rStyle w:val="CommentReference"/>
        </w:rPr>
        <w:commentReference w:id="86"/>
      </w:r>
      <w:r w:rsidR="002C3FD9">
        <w:rPr>
          <w:color w:val="000000"/>
        </w:rPr>
        <w:t>phylotypes as organisms (</w:t>
      </w:r>
      <w:proofErr w:type="spellStart"/>
      <w:r w:rsidR="002C3FD9">
        <w:rPr>
          <w:color w:val="000000"/>
        </w:rPr>
        <w:t>i</w:t>
      </w:r>
      <w:proofErr w:type="spellEnd"/>
      <w:r w:rsidR="002C3FD9">
        <w:rPr>
          <w:color w:val="000000"/>
        </w:rPr>
        <w:t xml:space="preserve">) exhibiting rapid growth and senescence, or (ii) </w:t>
      </w:r>
      <w:r w:rsidR="004F4A80">
        <w:rPr>
          <w:color w:val="000000"/>
        </w:rPr>
        <w:t xml:space="preserve">those </w:t>
      </w:r>
      <w:r w:rsidR="002C3FD9">
        <w:rPr>
          <w:color w:val="000000"/>
        </w:rPr>
        <w:t xml:space="preserve">possessing high numbers of ribosomal gene copies, determined using the </w:t>
      </w:r>
      <w:proofErr w:type="spellStart"/>
      <w:r w:rsidR="002C3FD9">
        <w:rPr>
          <w:color w:val="000000"/>
        </w:rPr>
        <w:t>rrnDB</w:t>
      </w:r>
      <w:proofErr w:type="spellEnd"/>
      <w:r w:rsidR="0072035C">
        <w:rPr>
          <w:color w:val="000000"/>
        </w:rPr>
        <w:t xml:space="preserve"> </w:t>
      </w:r>
      <w:r w:rsidR="002C3FD9">
        <w:rPr>
          <w:color w:val="000000"/>
        </w:rPr>
        <w:fldChar w:fldCharType="begin" w:fldLock="1"/>
      </w:r>
      <w:r w:rsidR="00D167BD">
        <w:rPr>
          <w:color w:val="000000"/>
        </w:rPr>
        <w:instrText>ADDIN CSL_CITATION {"citationItems":[{"id":"ITEM-1","itemData":{"DOI":"10.1093/nar/gku1201","ISSN":"1362-4962","author":[{"dropping-particle":"","family":"Stoddard","given":"Steven F.","non-dropping-particle":"","parse-names":false,"suffix":""},{"dropping-particle":"","family":"Smith","given":"Byron J.","non-dropping-particle":"","parse-names":false,"suffix":""},{"dropping-particle":"","family":"Hein","given":"Robert","non-dropping-particle":"","parse-names":false,"suffix":""},{"dropping-particle":"","family":"Roller","given":"Benjamin R.K.","non-dropping-particle":"","parse-names":false,"suffix":""},{"dropping-particle":"","family":"Schmidt","given":"Thomas M.","non-dropping-particle":"","parse-names":false,"suffix":""}],"container-title":"Nucleic Acids Research","id":"ITEM-1","issue":"D1","issued":{"date-parts":[["2015","1"]]},"page":"D593-D598","title":"rrnDB: improved tools for interpreting rRNA gene abundance in bacteria and archaea and a new foundation for future development","type":"article-journal","volume":"43"},"uris":["http://www.mendeley.com/documents/?uuid=28676a4b-c5e7-3683-b6bd-1da2300a5ba7","http://www.mendeley.com/documents/?uuid=2c155ea3-b0e5-4ee8-9853-fcd638db5adb"]}],"mendeley":{"formattedCitation":"(Stoddard et al., 2015)","plainTextFormattedCitation":"(Stoddard et al., 2015)","previouslyFormattedCitation":"(Stoddard et al., 2015)"},"properties":{"noteIndex":0},"schema":"https://github.com/citation-style-language/schema/raw/master/csl-citation.json"}</w:instrText>
      </w:r>
      <w:r w:rsidR="002C3FD9">
        <w:rPr>
          <w:color w:val="000000"/>
        </w:rPr>
        <w:fldChar w:fldCharType="separate"/>
      </w:r>
      <w:r w:rsidR="00093C4B" w:rsidRPr="00093C4B">
        <w:rPr>
          <w:noProof/>
          <w:color w:val="000000"/>
        </w:rPr>
        <w:t>(Stoddard et al., 2015)</w:t>
      </w:r>
      <w:r w:rsidR="002C3FD9">
        <w:rPr>
          <w:color w:val="000000"/>
        </w:rPr>
        <w:fldChar w:fldCharType="end"/>
      </w:r>
      <w:r w:rsidR="002C3FD9">
        <w:rPr>
          <w:color w:val="000000"/>
        </w:rPr>
        <w:t xml:space="preserve">. </w:t>
      </w:r>
      <w:r w:rsidR="00A045F4">
        <w:rPr>
          <w:color w:val="000000"/>
        </w:rPr>
        <w:t>We will define s</w:t>
      </w:r>
      <w:r w:rsidR="002C3FD9" w:rsidRPr="00CA7CB9">
        <w:rPr>
          <w:color w:val="000000"/>
        </w:rPr>
        <w:t>urface-</w:t>
      </w:r>
      <w:r w:rsidR="002C3FD9">
        <w:rPr>
          <w:color w:val="000000"/>
        </w:rPr>
        <w:t>colonizing phylotypes by (</w:t>
      </w:r>
      <w:proofErr w:type="spellStart"/>
      <w:r w:rsidR="002C3FD9">
        <w:rPr>
          <w:color w:val="000000"/>
        </w:rPr>
        <w:t>i</w:t>
      </w:r>
      <w:proofErr w:type="spellEnd"/>
      <w:r w:rsidR="002C3FD9">
        <w:rPr>
          <w:color w:val="000000"/>
        </w:rPr>
        <w:t xml:space="preserve">) relatedness to genomes that encode </w:t>
      </w:r>
      <w:r w:rsidR="00A045F4">
        <w:rPr>
          <w:color w:val="000000"/>
        </w:rPr>
        <w:t>surface-gliding motility</w:t>
      </w:r>
      <w:r w:rsidR="00275585">
        <w:rPr>
          <w:color w:val="000000"/>
        </w:rPr>
        <w:t xml:space="preserve"> </w:t>
      </w:r>
      <w:r w:rsidR="00A045F4">
        <w:rPr>
          <w:color w:val="000000"/>
        </w:rPr>
        <w:fldChar w:fldCharType="begin" w:fldLock="1"/>
      </w:r>
      <w:r w:rsidR="00D167BD">
        <w:rPr>
          <w:color w:val="000000"/>
        </w:rPr>
        <w:instrText>ADDIN CSL_CITATION {"citationItems":[{"id":"ITEM-1","itemData":{"DOI":"10.1038/s41396-018-0257-z","ISSN":"1751-7362","author":[{"dropping-particle":"","family":"Wilhelm","given":"Roland C.","non-dropping-particle":"","parse-names":false,"suffix":""}],"container-title":"The ISME Journal","id":"ITEM-1","issue":"12","issued":{"date-parts":[["2018","12"]]},"page":"3025-3037","title":"Following the terrestrial tracks of Caulobacter - redefining the ecology of a reputed aquatic oligotroph","type":"article-journal","volume":"12"},"uris":["http://www.mendeley.com/documents/?uuid=e545b974-3863-36fb-a13e-a7031819df0d","http://www.mendeley.com/documents/?uuid=e7e44a2c-2044-4d7f-b8ca-cbb9a6dcf628"]}],"mendeley":{"formattedCitation":"(Wilhelm, 2018)","plainTextFormattedCitation":"(Wilhelm, 2018)","previouslyFormattedCitation":"(Wilhelm, 2018)"},"properties":{"noteIndex":0},"schema":"https://github.com/citation-style-language/schema/raw/master/csl-citation.json"}</w:instrText>
      </w:r>
      <w:r w:rsidR="00A045F4">
        <w:rPr>
          <w:color w:val="000000"/>
        </w:rPr>
        <w:fldChar w:fldCharType="separate"/>
      </w:r>
      <w:r w:rsidR="00093C4B" w:rsidRPr="00093C4B">
        <w:rPr>
          <w:noProof/>
          <w:color w:val="000000"/>
        </w:rPr>
        <w:t>(Wilhelm, 2018)</w:t>
      </w:r>
      <w:r w:rsidR="00A045F4">
        <w:rPr>
          <w:color w:val="000000"/>
        </w:rPr>
        <w:fldChar w:fldCharType="end"/>
      </w:r>
      <w:r w:rsidR="00A045F4">
        <w:rPr>
          <w:color w:val="000000"/>
        </w:rPr>
        <w:t xml:space="preserve"> </w:t>
      </w:r>
      <w:r w:rsidR="004F4A80">
        <w:rPr>
          <w:color w:val="000000"/>
        </w:rPr>
        <w:t>or</w:t>
      </w:r>
      <w:r w:rsidR="00A045F4">
        <w:rPr>
          <w:color w:val="000000"/>
        </w:rPr>
        <w:t xml:space="preserve"> </w:t>
      </w:r>
      <w:r w:rsidR="002C3FD9">
        <w:rPr>
          <w:color w:val="000000"/>
        </w:rPr>
        <w:t>holdfast genes</w:t>
      </w:r>
      <w:r w:rsidR="00330900">
        <w:rPr>
          <w:color w:val="000000"/>
        </w:rPr>
        <w:t xml:space="preserve"> </w:t>
      </w:r>
      <w:r w:rsidR="002C3FD9">
        <w:rPr>
          <w:color w:val="000000"/>
        </w:rPr>
        <w:fldChar w:fldCharType="begin" w:fldLock="1"/>
      </w:r>
      <w:r w:rsidR="00D167BD">
        <w:rPr>
          <w:color w:val="000000"/>
        </w:rPr>
        <w:instrText>ADDIN CSL_CITATION {"citationItems":[{"id":"ITEM-1","itemData":{"author":[{"dropping-particle":"","family":"Wilhelm","given":"RC.","non-dropping-particle":"","parse-names":false,"suffix":""},{"dropping-particle":"","family":"Es","given":"H.","non-dropping-particle":"Van","parse-names":false,"suffix":""},{"dropping-particle":"","family":"Buckley","given":"D.H.","non-dropping-particle":"","parse-names":false,"suffix":""}],"container-title":"In preparation","id":"ITEM-1","issued":{"date-parts":[["0"]]},"title":"Predicting measures of soil health by machine learning the soil microbiome and an ecology-centric sequence database","type":"article-journal"},"uris":["http://www.mendeley.com/documents/?uuid=7b3f8a2f-c858-4127-8b19-cf613d506124"]}],"mendeley":{"formattedCitation":"(Wilhelm et al., n.d.)","manualFormatting":"(Wilhelm et al., in prep)","plainTextFormattedCitation":"(Wilhelm et al., n.d.)","previouslyFormattedCitation":"(Wilhelm et al., n.d.)"},"properties":{"noteIndex":0},"schema":"https://github.com/citation-style-language/schema/raw/master/csl-citation.json"}</w:instrText>
      </w:r>
      <w:r w:rsidR="002C3FD9">
        <w:rPr>
          <w:color w:val="000000"/>
        </w:rPr>
        <w:fldChar w:fldCharType="separate"/>
      </w:r>
      <w:r w:rsidR="005403ED" w:rsidRPr="005403ED">
        <w:rPr>
          <w:noProof/>
          <w:color w:val="000000"/>
        </w:rPr>
        <w:t>(Wilhelm et al.,</w:t>
      </w:r>
      <w:r w:rsidR="00330900">
        <w:rPr>
          <w:i/>
          <w:iCs/>
          <w:noProof/>
          <w:color w:val="000000"/>
        </w:rPr>
        <w:t xml:space="preserve"> in prep</w:t>
      </w:r>
      <w:r w:rsidR="005403ED" w:rsidRPr="005403ED">
        <w:rPr>
          <w:noProof/>
          <w:color w:val="000000"/>
        </w:rPr>
        <w:t>)</w:t>
      </w:r>
      <w:r w:rsidR="002C3FD9">
        <w:rPr>
          <w:color w:val="000000"/>
        </w:rPr>
        <w:fldChar w:fldCharType="end"/>
      </w:r>
      <w:r w:rsidR="002C3FD9">
        <w:rPr>
          <w:color w:val="000000"/>
        </w:rPr>
        <w:t>—a common mechanism of attachment in soils</w:t>
      </w:r>
      <w:r w:rsidR="00A045F4">
        <w:rPr>
          <w:color w:val="000000"/>
        </w:rPr>
        <w:t xml:space="preserve">—and </w:t>
      </w:r>
      <w:del w:id="87" w:author="Itamar Shabtai" w:date="2020-05-21T15:36:00Z">
        <w:r w:rsidR="00A045F4" w:rsidDel="00EF310F">
          <w:rPr>
            <w:color w:val="000000"/>
          </w:rPr>
          <w:delText>the</w:delText>
        </w:r>
        <w:r w:rsidR="002C3FD9" w:rsidDel="00EF310F">
          <w:rPr>
            <w:color w:val="000000"/>
          </w:rPr>
          <w:delText xml:space="preserve"> </w:delText>
        </w:r>
      </w:del>
      <w:r w:rsidR="002C3FD9">
        <w:rPr>
          <w:color w:val="000000"/>
        </w:rPr>
        <w:t xml:space="preserve">(ii) </w:t>
      </w:r>
      <w:ins w:id="88" w:author="Itamar Shabtai" w:date="2020-05-21T15:36:00Z">
        <w:r w:rsidR="00EF310F">
          <w:rPr>
            <w:color w:val="000000"/>
          </w:rPr>
          <w:t xml:space="preserve">the </w:t>
        </w:r>
      </w:ins>
      <w:r w:rsidR="002C3FD9">
        <w:rPr>
          <w:color w:val="000000"/>
        </w:rPr>
        <w:t xml:space="preserve">capacity to degrade polymeric substances (cellulose and lignin). </w:t>
      </w:r>
      <w:r w:rsidR="00A045F4">
        <w:rPr>
          <w:color w:val="000000"/>
        </w:rPr>
        <w:t>We will define p</w:t>
      </w:r>
      <w:r w:rsidR="002C3FD9">
        <w:rPr>
          <w:color w:val="000000"/>
        </w:rPr>
        <w:t>henolic acid degrading phylotypes by</w:t>
      </w:r>
      <w:ins w:id="89" w:author="Itamar Shabtai" w:date="2020-05-21T16:56:00Z">
        <w:r w:rsidR="00701021">
          <w:rPr>
            <w:color w:val="000000"/>
          </w:rPr>
          <w:t xml:space="preserve"> (</w:t>
        </w:r>
        <w:proofErr w:type="spellStart"/>
        <w:r w:rsidR="00701021">
          <w:rPr>
            <w:color w:val="000000"/>
          </w:rPr>
          <w:t>i</w:t>
        </w:r>
        <w:proofErr w:type="spellEnd"/>
        <w:r w:rsidR="00701021">
          <w:rPr>
            <w:color w:val="000000"/>
          </w:rPr>
          <w:t>)</w:t>
        </w:r>
      </w:ins>
      <w:r w:rsidR="002C3FD9">
        <w:rPr>
          <w:color w:val="000000"/>
        </w:rPr>
        <w:t xml:space="preserve"> relatedness to genomes encoding peripheral pathways for aromatic degradation</w:t>
      </w:r>
      <w:r w:rsidR="00330900">
        <w:rPr>
          <w:color w:val="000000"/>
        </w:rPr>
        <w:t xml:space="preserve"> </w:t>
      </w:r>
      <w:r w:rsidR="002C3FD9">
        <w:rPr>
          <w:color w:val="000000"/>
        </w:rPr>
        <w:fldChar w:fldCharType="begin" w:fldLock="1"/>
      </w:r>
      <w:r w:rsidR="00D167BD">
        <w:rPr>
          <w:color w:val="000000"/>
        </w:rPr>
        <w:instrText>ADDIN CSL_CITATION {"citationItems":[{"id":"ITEM-1","itemData":{"DOI":"10.1038/nrmicro2652","ISSN":"1740-1526","author":[{"dropping-particle":"","family":"Fuchs","given":"Georg","non-dropping-particle":"","parse-names":false,"suffix":""},{"dropping-particle":"","family":"Boll","given":"Matthias","non-dropping-particle":"","parse-names":false,"suffix":""},{"dropping-particle":"","family":"Heider","given":"Johann","non-dropping-particle":"","parse-names":false,"suffix":""}],"container-title":"Nature Reviews Microbiology","id":"ITEM-1","issue":"11","issued":{"date-parts":[["2011","11"]]},"page":"803-816","title":"Microbial degradation of aromatic compounds — from one strategy to four","type":"article-journal","volume":"9"},"uris":["http://www.mendeley.com/documents/?uuid=5a743d74-5bd0-3a82-9c4e-a3b98d3cd29b","http://www.mendeley.com/documents/?uuid=7ca3a667-7191-4a7c-bbe8-11ea98f9719c"]}],"mendeley":{"formattedCitation":"(Fuchs et al., 2011)","plainTextFormattedCitation":"(Fuchs et al., 2011)","previouslyFormattedCitation":"(Fuchs et al., 2011)"},"properties":{"noteIndex":0},"schema":"https://github.com/citation-style-language/schema/raw/master/csl-citation.json"}</w:instrText>
      </w:r>
      <w:r w:rsidR="002C3FD9">
        <w:rPr>
          <w:color w:val="000000"/>
        </w:rPr>
        <w:fldChar w:fldCharType="separate"/>
      </w:r>
      <w:r w:rsidR="00093C4B" w:rsidRPr="00093C4B">
        <w:rPr>
          <w:noProof/>
          <w:color w:val="000000"/>
        </w:rPr>
        <w:t>(Fuchs et al., 2011)</w:t>
      </w:r>
      <w:r w:rsidR="002C3FD9">
        <w:rPr>
          <w:color w:val="000000"/>
        </w:rPr>
        <w:fldChar w:fldCharType="end"/>
      </w:r>
      <w:r w:rsidR="002C3FD9">
        <w:rPr>
          <w:color w:val="000000"/>
        </w:rPr>
        <w:t xml:space="preserve">, including </w:t>
      </w:r>
      <w:proofErr w:type="spellStart"/>
      <w:r w:rsidR="002C3FD9" w:rsidRPr="00CA7CB9">
        <w:rPr>
          <w:i/>
          <w:iCs/>
          <w:color w:val="000000"/>
        </w:rPr>
        <w:t>pobA</w:t>
      </w:r>
      <w:proofErr w:type="spellEnd"/>
      <w:r w:rsidR="002C3FD9">
        <w:rPr>
          <w:color w:val="000000"/>
        </w:rPr>
        <w:t xml:space="preserve"> which contributes to soil priming</w:t>
      </w:r>
      <w:r w:rsidR="00330900">
        <w:rPr>
          <w:color w:val="000000"/>
        </w:rPr>
        <w:t xml:space="preserve"> </w:t>
      </w:r>
      <w:r w:rsidR="002C3FD9">
        <w:rPr>
          <w:color w:val="000000"/>
        </w:rPr>
        <w:fldChar w:fldCharType="begin" w:fldLock="1"/>
      </w:r>
      <w:r w:rsidR="00D167BD">
        <w:rPr>
          <w:color w:val="000000"/>
        </w:rPr>
        <w:instrText>ADDIN CSL_CITATION {"citationItems":[{"id":"ITEM-1","itemData":{"author":[{"dropping-particle":"","family":"Wilhelm","given":"RC.","non-dropping-particle":"","parse-names":false,"suffix":""},{"dropping-particle":"","family":"DeRito","given":"CM","non-dropping-particle":"","parse-names":false,"suffix":""},{"dropping-particle":"","family":"Shapleigh","given":"JP.","non-dropping-particle":"","parse-names":false,"suffix":""},{"dropping-particle":"","family":"Buckley","given":"DH.","non-dropping-particle":"","parse-names":false,"suffix":""},{"dropping-particle":"","family":"Madsen","given":"EL.","non-dropping-particle":"","parse-names":false,"suffix":""}],"container-title":"In preparation","id":"ITEM-1","issued":{"date-parts":[["0"]]},"title":"Phenolic acid-degrading Paraburkholderia prime decomposition in forest soil","type":"article-journal"},"uris":["http://www.mendeley.com/documents/?uuid=bff7e4c8-b5f7-45d8-a486-7e58384128a1"]}],"mendeley":{"formattedCitation":"(Wilhelm et al., n.d.)","manualFormatting":"(Wilhelm et al., in prep)","plainTextFormattedCitation":"(Wilhelm et al., n.d.)","previouslyFormattedCitation":"(Wilhelm et al., n.d.)"},"properties":{"noteIndex":0},"schema":"https://github.com/citation-style-language/schema/raw/master/csl-citation.json"}</w:instrText>
      </w:r>
      <w:r w:rsidR="002C3FD9">
        <w:rPr>
          <w:color w:val="000000"/>
        </w:rPr>
        <w:fldChar w:fldCharType="separate"/>
      </w:r>
      <w:r w:rsidR="005403ED" w:rsidRPr="005403ED">
        <w:rPr>
          <w:noProof/>
          <w:color w:val="000000"/>
        </w:rPr>
        <w:t xml:space="preserve">(Wilhelm et al., </w:t>
      </w:r>
      <w:r w:rsidR="00330900">
        <w:rPr>
          <w:i/>
          <w:iCs/>
          <w:noProof/>
          <w:color w:val="000000"/>
        </w:rPr>
        <w:t>in prep</w:t>
      </w:r>
      <w:r w:rsidR="005403ED" w:rsidRPr="005403ED">
        <w:rPr>
          <w:noProof/>
          <w:color w:val="000000"/>
        </w:rPr>
        <w:t>)</w:t>
      </w:r>
      <w:r w:rsidR="002C3FD9">
        <w:rPr>
          <w:color w:val="000000"/>
        </w:rPr>
        <w:fldChar w:fldCharType="end"/>
      </w:r>
      <w:r w:rsidR="002C3FD9">
        <w:rPr>
          <w:color w:val="000000"/>
        </w:rPr>
        <w:t xml:space="preserve"> and</w:t>
      </w:r>
      <w:r w:rsidR="00325454">
        <w:rPr>
          <w:color w:val="000000"/>
        </w:rPr>
        <w:t xml:space="preserve"> with </w:t>
      </w:r>
      <w:del w:id="90" w:author="Itamar Shabtai" w:date="2020-05-21T16:55:00Z">
        <w:r w:rsidR="00325454" w:rsidDel="00701021">
          <w:rPr>
            <w:color w:val="000000"/>
          </w:rPr>
          <w:delText>the</w:delText>
        </w:r>
        <w:r w:rsidR="002C3FD9" w:rsidDel="00701021">
          <w:rPr>
            <w:color w:val="000000"/>
          </w:rPr>
          <w:delText xml:space="preserve"> </w:delText>
        </w:r>
      </w:del>
      <w:r w:rsidR="002C3FD9">
        <w:rPr>
          <w:color w:val="000000"/>
        </w:rPr>
        <w:t xml:space="preserve">(ii) </w:t>
      </w:r>
      <w:ins w:id="91" w:author="Itamar Shabtai" w:date="2020-05-21T16:55:00Z">
        <w:r w:rsidR="00701021">
          <w:rPr>
            <w:color w:val="000000"/>
          </w:rPr>
          <w:t xml:space="preserve">the </w:t>
        </w:r>
      </w:ins>
      <w:r w:rsidR="002C3FD9">
        <w:rPr>
          <w:color w:val="000000"/>
        </w:rPr>
        <w:t xml:space="preserve">capacity to degrade phenolic acids (benzoic acid, 4-hydroxybenzoate, and coniferyl alcohol). </w:t>
      </w:r>
      <w:r w:rsidR="00DA6C8E">
        <w:rPr>
          <w:color w:val="000000"/>
        </w:rPr>
        <w:t xml:space="preserve">Figure </w:t>
      </w:r>
      <w:r w:rsidR="00857D4B">
        <w:rPr>
          <w:color w:val="000000"/>
        </w:rPr>
        <w:t>4</w:t>
      </w:r>
      <w:r w:rsidR="00DA6C8E">
        <w:rPr>
          <w:color w:val="000000"/>
        </w:rPr>
        <w:t xml:space="preserve"> displays an example </w:t>
      </w:r>
      <w:r w:rsidR="00321DEB" w:rsidRPr="00321DEB">
        <w:rPr>
          <w:color w:val="000000"/>
        </w:rPr>
        <w:t xml:space="preserve">of the </w:t>
      </w:r>
      <w:proofErr w:type="spellStart"/>
      <w:r w:rsidR="00321DEB" w:rsidRPr="00321DEB">
        <w:rPr>
          <w:color w:val="000000"/>
        </w:rPr>
        <w:t>ecoDB</w:t>
      </w:r>
      <w:proofErr w:type="spellEnd"/>
      <w:r w:rsidR="00321DEB" w:rsidRPr="00321DEB">
        <w:rPr>
          <w:color w:val="000000"/>
        </w:rPr>
        <w:t xml:space="preserve"> applied to a metabolomic study of litter decomposition</w:t>
      </w:r>
      <w:r w:rsidR="00330900">
        <w:rPr>
          <w:color w:val="000000"/>
        </w:rPr>
        <w:t xml:space="preserve"> </w:t>
      </w:r>
      <w:r w:rsidR="00321DEB" w:rsidRPr="00321DEB">
        <w:rPr>
          <w:color w:val="000000"/>
        </w:rPr>
        <w:fldChar w:fldCharType="begin" w:fldLock="1"/>
      </w:r>
      <w:r w:rsidR="00D167BD">
        <w:rPr>
          <w:color w:val="000000"/>
        </w:rPr>
        <w:instrText>ADDIN CSL_CITATION {"citationItems":[{"id":"ITEM-1","itemData":{"author":[{"dropping-particle":"","family":"Lynch","given":"Laurel M.","non-dropping-particle":"","parse-names":false,"suffix":""},{"dropping-particle":"","family":"Kanwal","given":"Tayya","non-dropping-particle":"","parse-names":false,"suffix":""},{"dropping-particle":"","family":"Baert","given":"Nicolas","non-dropping-particle":"","parse-names":false,"suffix":""},{"dropping-particle":"","family":"Lehmann","given":"Johannes","non-dropping-particle":"","parse-names":false,"suffix":""}],"container-title":"In preparation","id":"ITEM-1","issued":{"date-parts":[["0"]]},"title":"Phylosphere communities homogenize the soil metabolome","type":"article-journal"},"uris":["http://www.mendeley.com/documents/?uuid=872bbba1-d70f-42b6-bf12-8fe37ab1d768"]}],"mendeley":{"formattedCitation":"(Lynch et al., n.d.)","manualFormatting":"(Lynch et al., in prep)","plainTextFormattedCitation":"(Lynch et al., n.d.)","previouslyFormattedCitation":"(Lynch et al., n.d.)"},"properties":{"noteIndex":0},"schema":"https://github.com/citation-style-language/schema/raw/master/csl-citation.json"}</w:instrText>
      </w:r>
      <w:r w:rsidR="00321DEB" w:rsidRPr="00321DEB">
        <w:rPr>
          <w:color w:val="000000"/>
        </w:rPr>
        <w:fldChar w:fldCharType="separate"/>
      </w:r>
      <w:r w:rsidR="005403ED" w:rsidRPr="005403ED">
        <w:rPr>
          <w:noProof/>
          <w:color w:val="000000"/>
        </w:rPr>
        <w:t xml:space="preserve">(Lynch et al., </w:t>
      </w:r>
      <w:r w:rsidR="00330900">
        <w:rPr>
          <w:i/>
          <w:iCs/>
          <w:noProof/>
          <w:color w:val="000000"/>
        </w:rPr>
        <w:t>in prep</w:t>
      </w:r>
      <w:r w:rsidR="005403ED" w:rsidRPr="005403ED">
        <w:rPr>
          <w:noProof/>
          <w:color w:val="000000"/>
        </w:rPr>
        <w:t>)</w:t>
      </w:r>
      <w:r w:rsidR="00321DEB" w:rsidRPr="00321DEB">
        <w:rPr>
          <w:color w:val="000000"/>
        </w:rPr>
        <w:fldChar w:fldCharType="end"/>
      </w:r>
      <w:r w:rsidR="00894B13">
        <w:rPr>
          <w:color w:val="000000"/>
        </w:rPr>
        <w:t xml:space="preserve">, where different plant litters were incubated with </w:t>
      </w:r>
      <w:r w:rsidR="0050443C">
        <w:rPr>
          <w:color w:val="000000"/>
        </w:rPr>
        <w:t xml:space="preserve">their </w:t>
      </w:r>
      <w:r w:rsidR="00894B13">
        <w:rPr>
          <w:color w:val="000000"/>
        </w:rPr>
        <w:t xml:space="preserve">native </w:t>
      </w:r>
      <w:proofErr w:type="spellStart"/>
      <w:r w:rsidR="00894B13">
        <w:rPr>
          <w:color w:val="000000"/>
        </w:rPr>
        <w:t>phylosphere</w:t>
      </w:r>
      <w:proofErr w:type="spellEnd"/>
      <w:r w:rsidR="00894B13">
        <w:rPr>
          <w:color w:val="000000"/>
        </w:rPr>
        <w:t xml:space="preserve"> communities (green</w:t>
      </w:r>
      <w:r w:rsidR="00D27B3D">
        <w:rPr>
          <w:color w:val="000000"/>
        </w:rPr>
        <w:t xml:space="preserve"> network</w:t>
      </w:r>
      <w:r w:rsidR="00894B13">
        <w:rPr>
          <w:color w:val="000000"/>
        </w:rPr>
        <w:t xml:space="preserve">) or a mixture of </w:t>
      </w:r>
      <w:proofErr w:type="spellStart"/>
      <w:r w:rsidR="00DB5A21">
        <w:rPr>
          <w:color w:val="000000"/>
        </w:rPr>
        <w:t>phylosphere</w:t>
      </w:r>
      <w:proofErr w:type="spellEnd"/>
      <w:r w:rsidR="00894B13">
        <w:rPr>
          <w:color w:val="000000"/>
        </w:rPr>
        <w:t xml:space="preserve"> and </w:t>
      </w:r>
      <w:r w:rsidR="00453C8F">
        <w:rPr>
          <w:color w:val="000000"/>
        </w:rPr>
        <w:t xml:space="preserve">an added </w:t>
      </w:r>
      <w:r w:rsidR="00894B13">
        <w:rPr>
          <w:color w:val="000000"/>
        </w:rPr>
        <w:t xml:space="preserve">soil </w:t>
      </w:r>
      <w:r w:rsidR="00453C8F">
        <w:rPr>
          <w:color w:val="000000"/>
        </w:rPr>
        <w:t>inoculum</w:t>
      </w:r>
      <w:r w:rsidR="00894B13">
        <w:rPr>
          <w:color w:val="000000"/>
        </w:rPr>
        <w:t xml:space="preserve"> (brown </w:t>
      </w:r>
      <w:r w:rsidR="00453C8F">
        <w:rPr>
          <w:color w:val="000000"/>
        </w:rPr>
        <w:t xml:space="preserve">networks </w:t>
      </w:r>
      <w:r w:rsidR="00894B13">
        <w:rPr>
          <w:color w:val="000000"/>
        </w:rPr>
        <w:t>represent phylotypes found only in soil</w:t>
      </w:r>
      <w:r w:rsidR="00484E82">
        <w:rPr>
          <w:color w:val="000000"/>
        </w:rPr>
        <w:t xml:space="preserve"> inoculum</w:t>
      </w:r>
      <w:r w:rsidR="00894B13">
        <w:rPr>
          <w:color w:val="000000"/>
        </w:rPr>
        <w:t xml:space="preserve"> </w:t>
      </w:r>
      <w:r w:rsidR="00453C8F">
        <w:rPr>
          <w:color w:val="000000"/>
        </w:rPr>
        <w:t>while</w:t>
      </w:r>
      <w:r w:rsidR="00894B13">
        <w:rPr>
          <w:color w:val="000000"/>
        </w:rPr>
        <w:t xml:space="preserve"> purple represents phylotypes found in </w:t>
      </w:r>
      <w:r w:rsidR="00453C8F">
        <w:rPr>
          <w:color w:val="000000"/>
        </w:rPr>
        <w:t>both</w:t>
      </w:r>
      <w:r w:rsidR="00894B13">
        <w:rPr>
          <w:color w:val="000000"/>
        </w:rPr>
        <w:t xml:space="preserve"> environments). </w:t>
      </w:r>
      <w:r w:rsidR="009B1B0E">
        <w:rPr>
          <w:color w:val="000000"/>
        </w:rPr>
        <w:t xml:space="preserve">Using </w:t>
      </w:r>
      <w:proofErr w:type="spellStart"/>
      <w:r w:rsidR="009B1B0E">
        <w:rPr>
          <w:color w:val="000000"/>
        </w:rPr>
        <w:t>ecoDB</w:t>
      </w:r>
      <w:proofErr w:type="spellEnd"/>
      <w:r w:rsidR="00886A59">
        <w:rPr>
          <w:color w:val="000000"/>
        </w:rPr>
        <w:t xml:space="preserve"> we show that </w:t>
      </w:r>
      <w:r w:rsidR="00321DEB">
        <w:rPr>
          <w:color w:val="000000"/>
        </w:rPr>
        <w:t>l</w:t>
      </w:r>
      <w:r w:rsidR="00321DEB" w:rsidRPr="00321DEB">
        <w:rPr>
          <w:color w:val="000000"/>
        </w:rPr>
        <w:t xml:space="preserve">itter decomposition </w:t>
      </w:r>
      <w:r w:rsidR="004F4A80">
        <w:rPr>
          <w:color w:val="000000"/>
        </w:rPr>
        <w:t>is</w:t>
      </w:r>
      <w:r w:rsidR="00321DEB" w:rsidRPr="00321DEB">
        <w:rPr>
          <w:color w:val="000000"/>
        </w:rPr>
        <w:t xml:space="preserve"> driven by phylotypes assigned </w:t>
      </w:r>
      <w:proofErr w:type="spellStart"/>
      <w:r w:rsidR="00321DEB" w:rsidRPr="00526117">
        <w:rPr>
          <w:i/>
          <w:iCs/>
          <w:color w:val="000000"/>
        </w:rPr>
        <w:t>copiotrophic</w:t>
      </w:r>
      <w:proofErr w:type="spellEnd"/>
      <w:r w:rsidR="00321DEB" w:rsidRPr="00321DEB">
        <w:rPr>
          <w:color w:val="000000"/>
        </w:rPr>
        <w:t xml:space="preserve"> and </w:t>
      </w:r>
      <w:r w:rsidR="00321DEB" w:rsidRPr="00894B13">
        <w:rPr>
          <w:i/>
          <w:iCs/>
          <w:color w:val="000000"/>
        </w:rPr>
        <w:t>cellulolytic</w:t>
      </w:r>
      <w:r w:rsidR="00321DEB" w:rsidRPr="00321DEB">
        <w:rPr>
          <w:color w:val="000000"/>
        </w:rPr>
        <w:t xml:space="preserve"> status </w:t>
      </w:r>
      <w:r w:rsidR="00886A59">
        <w:rPr>
          <w:color w:val="000000"/>
        </w:rPr>
        <w:t>(starred symbols)</w:t>
      </w:r>
      <w:r w:rsidR="00894B13">
        <w:rPr>
          <w:color w:val="000000"/>
        </w:rPr>
        <w:t xml:space="preserve">, which </w:t>
      </w:r>
      <w:r w:rsidR="00484E82">
        <w:rPr>
          <w:color w:val="000000"/>
        </w:rPr>
        <w:t xml:space="preserve">were active </w:t>
      </w:r>
      <w:r w:rsidR="002A7FA4">
        <w:rPr>
          <w:color w:val="000000"/>
        </w:rPr>
        <w:t>only in soil environments</w:t>
      </w:r>
      <w:r w:rsidR="00EB602C">
        <w:rPr>
          <w:color w:val="000000"/>
        </w:rPr>
        <w:t>.</w:t>
      </w:r>
      <w:r w:rsidR="00B0512E">
        <w:rPr>
          <w:color w:val="000000"/>
        </w:rPr>
        <w:t xml:space="preserve"> </w:t>
      </w:r>
    </w:p>
    <w:p w14:paraId="1CC1407F" w14:textId="7C1B1AF9" w:rsidR="00886A59" w:rsidRDefault="00886A59" w:rsidP="002C3FD9">
      <w:pPr>
        <w:rPr>
          <w:color w:val="000000"/>
        </w:rPr>
      </w:pPr>
    </w:p>
    <w:p w14:paraId="494CC3B5" w14:textId="4F6ABD93" w:rsidR="00857D4B" w:rsidRPr="00857D4B" w:rsidRDefault="00857D4B" w:rsidP="00857D4B">
      <w:pPr>
        <w:jc w:val="center"/>
        <w:rPr>
          <w:b/>
          <w:bCs/>
          <w:color w:val="000000"/>
        </w:rPr>
      </w:pPr>
      <w:r>
        <w:rPr>
          <w:b/>
          <w:bCs/>
          <w:color w:val="000000"/>
        </w:rPr>
        <w:t>Figure 4</w:t>
      </w:r>
    </w:p>
    <w:p w14:paraId="536D058F" w14:textId="77777777" w:rsidR="002C3FD9" w:rsidRDefault="002C3FD9" w:rsidP="00653E6E"/>
    <w:p w14:paraId="5101884C" w14:textId="031262AF" w:rsidR="00E2470F" w:rsidRPr="00E2470F" w:rsidRDefault="00E2470F" w:rsidP="00E33548">
      <w:pPr>
        <w:rPr>
          <w:i/>
          <w:iCs/>
        </w:rPr>
      </w:pPr>
      <w:r>
        <w:rPr>
          <w:i/>
          <w:iCs/>
        </w:rPr>
        <w:t>Metabolite composition and distribution</w:t>
      </w:r>
    </w:p>
    <w:p w14:paraId="2495C385" w14:textId="256FC668" w:rsidR="001B7B86" w:rsidRDefault="00E33548" w:rsidP="00E33548">
      <w:r>
        <w:t xml:space="preserve">Metabolites extracted from soils spanning a continental scale will encompass a vast array of </w:t>
      </w:r>
      <w:r w:rsidR="00B86EF6">
        <w:t xml:space="preserve">molecular classes, </w:t>
      </w:r>
      <w:r>
        <w:t xml:space="preserve">chemical properties, and concentration ranges. </w:t>
      </w:r>
      <w:r w:rsidR="00F6366F">
        <w:t>U</w:t>
      </w:r>
      <w:r>
        <w:t xml:space="preserve">nderstanding how shifts in metabolite composition influences the probability of SOC formation </w:t>
      </w:r>
      <w:r w:rsidR="00F6366F">
        <w:t xml:space="preserve">will therefore </w:t>
      </w:r>
      <w:r>
        <w:t>require applying several analytical platforms in tandem</w:t>
      </w:r>
      <w:r w:rsidR="00F42A75">
        <w:t xml:space="preserve"> and integrating</w:t>
      </w:r>
      <w:r>
        <w:t xml:space="preserve"> computational pipelines</w:t>
      </w:r>
      <w:r w:rsidR="008F0AA0">
        <w:t xml:space="preserve"> </w:t>
      </w:r>
      <w:r>
        <w:fldChar w:fldCharType="begin" w:fldLock="1"/>
      </w:r>
      <w:r w:rsidR="00D167BD">
        <w:instrText>ADDIN CSL_CITATION {"citationItems":[{"id":"ITEM-1","itemData":{"ISSN":"1664-302X","author":[{"dropping-particle":"","family":"Vernocchi","given":"Pamela","non-dropping-particle":"","parse-names":false,"suffix":""},{"dropping-particle":"","family":"Chierico","given":"Federica","non-dropping-particle":"Del","parse-names":false,"suffix":""},{"dropping-particle":"","family":"Putignani","given":"Lorenza","non-dropping-particle":"","parse-names":false,"suffix":""}],"container-title":"Frontiers in microbiology","id":"ITEM-1","issued":{"date-parts":[["2016"]]},"page":"1144","publisher":"Frontiers","title":"Gut microbiota profiling: metabolomics based approach to unravel compounds affecting human health","type":"article-journal","volume":"7"},"uris":["http://www.mendeley.com/documents/?uuid=7c9d7fa7-b8ca-4b9b-b938-3dd9b68c516e"]},{"id":"ITEM-2","itemData":{"author":[{"dropping-particle":"","family":"Preter","given":"Vicky","non-dropping-particle":"De","parse-names":false,"suffix":""},{"dropping-particle":"","family":"Verbeke","given":"Kristin","non-dropping-particle":"","parse-names":false,"suffix":""}],"container-title":"World journal of gastrointestinal pharmacology and therapeutics","id":"ITEM-2","issue":"4","issued":{"date-parts":[["2013"]]},"page":"97","publisher":"Baishideng Publishing Group Inc","title":"Metabolomics as a diagnostic tool in gastroenterology","type":"article-journal","volume":"4"},"uris":["http://www.mendeley.com/documents/?uuid=ee30f399-a0e3-4640-81b5-b52c9a2c6e84"]}],"mendeley":{"formattedCitation":"(De Preter and Verbeke, 2013; Vernocchi et al., 2016)","plainTextFormattedCitation":"(De Preter and Verbeke, 2013; Vernocchi et al., 2016)","previouslyFormattedCitation":"(De Preter and Verbeke, 2013; Vernocchi et al., 2016)"},"properties":{"noteIndex":0},"schema":"https://github.com/citation-style-language/schema/raw/master/csl-citation.json"}</w:instrText>
      </w:r>
      <w:r>
        <w:fldChar w:fldCharType="separate"/>
      </w:r>
      <w:r w:rsidR="00093C4B" w:rsidRPr="00093C4B">
        <w:rPr>
          <w:noProof/>
        </w:rPr>
        <w:t>(De Preter and Verbeke, 2013; Vernocchi et al., 2016)</w:t>
      </w:r>
      <w:r>
        <w:fldChar w:fldCharType="end"/>
      </w:r>
      <w:r>
        <w:t>. Mass spectrometry (MS) is an established technique for characterizing the molecular fingerprint of complex environmental samples</w:t>
      </w:r>
      <w:r w:rsidR="0010269D">
        <w:t xml:space="preserve"> </w:t>
      </w:r>
      <w:r w:rsidR="0010269D">
        <w:fldChar w:fldCharType="begin" w:fldLock="1"/>
      </w:r>
      <w:r w:rsidR="00B04084">
        <w:instrText>ADDIN CSL_CITATION {"citationItems":[{"id":"ITEM-1","itemData":{"ISSN":"2452-2198","author":[{"dropping-particle":"","family":"White III","given":"Richard Allen","non-dropping-particle":"","parse-names":false,"suffix":""},{"dropping-particle":"","family":"Rivas-Ubach","given":"Albert","non-dropping-particle":"","parse-names":false,"suffix":""},{"dropping-particle":"","family":"Borkum","given":"Mark I","non-dropping-particle":"","parse-names":false,"suffix":""},{"dropping-particle":"","family":"Köberl","given":"Martina","non-dropping-particle":"","parse-names":false,"suffix":""},{"dropping-particle":"","family":"Bilbao","given":"Aivett","non-dropping-particle":"","parse-names":false,"suffix":""},{"dropping-particle":"","family":"Colby","given":"Sean M","non-dropping-particle":"","parse-names":false,"suffix":""},{"dropping-particle":"","family":"Hoyt","given":"David W","non-dropping-particle":"","parse-names":false,"suffix":""},{"dropping-particle":"","family":"Bingol","given":"Kerem","non-dropping-particle":"","parse-names":false,"suffix":""},{"dropping-particle":"","family":"Kim","given":"Young-Mo","non-dropping-particle":"","parse-names":false,"suffix":""},{"dropping-particle":"","family":"Wendler","given":"Jason P","non-dropping-particle":"","parse-names":false,"suffix":""}],"container-title":"Rhizosphere","id":"ITEM-1","issued":{"date-parts":[["2017"]]},"page":"212-221","publisher":"Elsevier","title":"The state of rhizospheric science in the era of multi-omics: a practical guide to omics technologies","type":"article-journal","volume":"3"},"uris":["http://www.mendeley.com/documents/?uuid=d8e3a995-1a2a-4de0-b5e1-2a39f136ffb8"]}],"mendeley":{"formattedCitation":"(White III et al., 2017)","plainTextFormattedCitation":"(White III et al., 2017)","previouslyFormattedCitation":"(White III et al., 2017)"},"properties":{"noteIndex":0},"schema":"https://github.com/citation-style-language/schema/raw/master/csl-citation.json"}</w:instrText>
      </w:r>
      <w:r w:rsidR="0010269D">
        <w:fldChar w:fldCharType="separate"/>
      </w:r>
      <w:r w:rsidR="0010269D" w:rsidRPr="0010269D">
        <w:rPr>
          <w:noProof/>
        </w:rPr>
        <w:t>(White III et al., 2017)</w:t>
      </w:r>
      <w:r w:rsidR="0010269D">
        <w:fldChar w:fldCharType="end"/>
      </w:r>
      <w:r>
        <w:t xml:space="preserve">; with broad dynamic range, high sensitivity, and established </w:t>
      </w:r>
      <w:r w:rsidR="007E4AC6">
        <w:t xml:space="preserve">compound </w:t>
      </w:r>
      <w:r>
        <w:t xml:space="preserve">libraries, </w:t>
      </w:r>
      <w:r w:rsidR="00E3700A">
        <w:lastRenderedPageBreak/>
        <w:t xml:space="preserve">MS-based </w:t>
      </w:r>
      <w:r w:rsidR="00744BCD">
        <w:t>analyses are</w:t>
      </w:r>
      <w:r>
        <w:t xml:space="preserve"> well suited to our applications</w:t>
      </w:r>
      <w:r w:rsidR="008F0AA0">
        <w:t xml:space="preserve"> </w:t>
      </w:r>
      <w:r>
        <w:fldChar w:fldCharType="begin" w:fldLock="1"/>
      </w:r>
      <w:r w:rsidR="00D167BD">
        <w:instrText>ADDIN CSL_CITATION {"citationItems":[{"id":"ITEM-1","itemData":{"author":[{"dropping-particle":"","family":"Martins-de-Souza","given":"Daniel","non-dropping-particle":"","parse-names":false,"suffix":""}],"container-title":"Dialogues in clinical neuroscience","id":"ITEM-1","issue":"1","issued":{"date-parts":[["2014"]]},"page":"63","publisher":"Les Laboratoires Servier","title":"Proteomics, metabolomics, and protein interactomics in the characterization of the molecular features of major depressive disorder","type":"article-journal","volume":"16"},"uris":["http://www.mendeley.com/documents/?uuid=0acb8397-ebc8-40ec-bbad-51e7988b960e"]},{"id":"ITEM-2","itemData":{"author":[{"dropping-particle":"","family":"Zhao","given":"Liang","non-dropping-particle":"","parse-names":false,"suffix":""},{"dropping-particle":"","family":"Hartung","given":"Thomas","non-dropping-particle":"","parse-names":false,"suffix":""}],"container-title":"Metabonomics","id":"ITEM-2","issued":{"date-parts":[["2015"]]},"page":"209-231","publisher":"Springer","title":"Metabonomics and toxicology","type":"chapter"},"uris":["http://www.mendeley.com/documents/?uuid=f254a2f3-acf9-4fa9-8cf4-dc9209fda57b"]}],"mendeley":{"formattedCitation":"(Martins-de-Souza, 2014; Zhao and Hartung, 2015)","plainTextFormattedCitation":"(Martins-de-Souza, 2014; Zhao and Hartung, 2015)","previouslyFormattedCitation":"(Martins-de-Souza, 2014; Zhao and Hartung, 2015)"},"properties":{"noteIndex":0},"schema":"https://github.com/citation-style-language/schema/raw/master/csl-citation.json"}</w:instrText>
      </w:r>
      <w:r>
        <w:fldChar w:fldCharType="separate"/>
      </w:r>
      <w:r w:rsidR="00093C4B" w:rsidRPr="00093C4B">
        <w:rPr>
          <w:noProof/>
        </w:rPr>
        <w:t>(Martins-de-Souza, 2014; Zhao and Hartung, 2015)</w:t>
      </w:r>
      <w:r>
        <w:fldChar w:fldCharType="end"/>
      </w:r>
      <w:r>
        <w:t xml:space="preserve">. </w:t>
      </w:r>
      <w:r w:rsidR="00E3700A">
        <w:t>W</w:t>
      </w:r>
      <w:r w:rsidR="0036328B">
        <w:t>e aim to c</w:t>
      </w:r>
      <w:r>
        <w:t xml:space="preserve">over multiple metabolic pathways in both primary and secondary metabolism, and </w:t>
      </w:r>
      <w:r w:rsidR="0036328B">
        <w:t>quantify the abundance and relative distribution of</w:t>
      </w:r>
      <w:r>
        <w:t xml:space="preserve"> representative compound classes </w:t>
      </w:r>
      <w:r w:rsidR="0036328B">
        <w:t>(</w:t>
      </w:r>
      <w:r w:rsidR="00B55028">
        <w:t xml:space="preserve">i.e. </w:t>
      </w:r>
      <w:r>
        <w:t>carbohydrates, amino acids, amino sugars, organic acids, lipids/fatty acids, vitamins</w:t>
      </w:r>
      <w:r w:rsidR="009D29C5">
        <w:t>, etc.</w:t>
      </w:r>
      <w:r w:rsidR="0036328B">
        <w:t>)</w:t>
      </w:r>
      <w:r w:rsidR="008F0AA0">
        <w:t xml:space="preserve"> </w:t>
      </w:r>
      <w:commentRangeStart w:id="92"/>
      <w:r>
        <w:fldChar w:fldCharType="begin" w:fldLock="1"/>
      </w:r>
      <w:r w:rsidR="00D167BD">
        <w:instrText>ADDIN CSL_CITATION {"citationItems":[{"id":"ITEM-1","itemData":{"ISSN":"0031-9422","author":[{"dropping-particle":"","family":"Sumner","given":"Lloyd W","non-dropping-particle":"","parse-names":false,"suffix":""},{"dropping-particle":"","family":"Mendes","given":"Pedro","non-dropping-particle":"","parse-names":false,"suffix":""},{"dropping-particle":"","family":"Dixon","given":"Richard A","non-dropping-particle":"","parse-names":false,"suffix":""}],"container-title":"Phytochemistry","id":"ITEM-1","issue":"6","issued":{"date-parts":[["2003"]]},"page":"817-836","publisher":"Elsevier","title":"Plant metabolomics: large-scale phytochemistry in the functional genomics era","type":"article-journal","volume":"62"},"uris":["http://www.mendeley.com/documents/?uuid=eae6830a-bfa3-4b2c-8b1d-109cc1b809c5"]},{"id":"ITEM-2","itemData":{"ISBN":"1439832382","author":[{"dropping-particle":"","family":"Wercinski","given":"Sue Ann","non-dropping-particle":"","parse-names":false,"suffix":""}],"id":"ITEM-2","issued":{"date-parts":[["1999"]]},"publisher":"CRC Press","title":"Solid phase microextraction: a practical guide","type":"book"},"uris":["http://www.mendeley.com/documents/?uuid=77465024-7d08-46e5-814f-4f20f80faea8"]}],"mendeley":{"formattedCitation":"(Sumner et al., 2003; Wercinski, 1999)","plainTextFormattedCitation":"(Sumner et al., 2003; Wercinski, 1999)","previouslyFormattedCitation":"(Sumner et al., 2003; Wercinski, 1999)"},"properties":{"noteIndex":0},"schema":"https://github.com/citation-style-language/schema/raw/master/csl-citation.json"}</w:instrText>
      </w:r>
      <w:r>
        <w:fldChar w:fldCharType="separate"/>
      </w:r>
      <w:r w:rsidR="00093C4B" w:rsidRPr="00093C4B">
        <w:rPr>
          <w:noProof/>
        </w:rPr>
        <w:t>(Sumner et al., 2003; Wercinski, 1999)</w:t>
      </w:r>
      <w:r>
        <w:fldChar w:fldCharType="end"/>
      </w:r>
      <w:commentRangeEnd w:id="92"/>
      <w:r w:rsidR="00F46C75">
        <w:rPr>
          <w:rStyle w:val="CommentReference"/>
        </w:rPr>
        <w:commentReference w:id="92"/>
      </w:r>
      <w:r>
        <w:t>.</w:t>
      </w:r>
      <w:r w:rsidRPr="00F074B8">
        <w:t xml:space="preserve"> </w:t>
      </w:r>
    </w:p>
    <w:p w14:paraId="15CC31AC" w14:textId="77777777" w:rsidR="001B7B86" w:rsidRDefault="001B7B86" w:rsidP="00E33548"/>
    <w:p w14:paraId="2F9C0EEF" w14:textId="25A645A5" w:rsidR="001B7B86" w:rsidRDefault="001B7B86" w:rsidP="001B7B86">
      <w:r>
        <w:t>We</w:t>
      </w:r>
      <w:r w:rsidR="00E33548">
        <w:t xml:space="preserve"> will </w:t>
      </w:r>
      <w:r w:rsidR="0036328B">
        <w:t xml:space="preserve">extract </w:t>
      </w:r>
      <w:r w:rsidR="00931132">
        <w:t>organic carbon</w:t>
      </w:r>
      <w:r w:rsidR="0036328B">
        <w:t xml:space="preserve"> pools from each soil and </w:t>
      </w:r>
      <w:r w:rsidR="00E33548">
        <w:t xml:space="preserve">analyze metabolite composition using </w:t>
      </w:r>
      <w:r w:rsidR="004871D0">
        <w:t xml:space="preserve">three </w:t>
      </w:r>
      <w:r w:rsidR="00E33548">
        <w:t xml:space="preserve">complementary </w:t>
      </w:r>
      <w:r w:rsidR="00FF170E">
        <w:t xml:space="preserve">MS </w:t>
      </w:r>
      <w:r w:rsidR="00E33548">
        <w:t>approaches</w:t>
      </w:r>
      <w:r w:rsidR="00425C24">
        <w:t xml:space="preserve"> to profile polar, nonpolar, and volatile organic C compounds. W</w:t>
      </w:r>
      <w:r w:rsidR="00931132">
        <w:t>ater-extractable OC will be analyzed by LC-MS/MS i</w:t>
      </w:r>
      <w:r w:rsidR="00B43985">
        <w:t xml:space="preserve">n positive mode (C18 column) and negative mode (HILIC column) to characterize </w:t>
      </w:r>
      <w:r w:rsidR="00B47F2D">
        <w:t xml:space="preserve">non-volatile </w:t>
      </w:r>
      <w:ins w:id="93" w:author="Itamar Shabtai" w:date="2020-05-21T17:10:00Z">
        <w:r w:rsidR="00F46C75">
          <w:t xml:space="preserve">semi-polar </w:t>
        </w:r>
        <w:commentRangeStart w:id="94"/>
        <w:r w:rsidR="00F46C75">
          <w:t>and</w:t>
        </w:r>
      </w:ins>
      <w:commentRangeEnd w:id="94"/>
      <w:ins w:id="95" w:author="Itamar Shabtai" w:date="2020-05-21T17:16:00Z">
        <w:r w:rsidR="000406E0">
          <w:rPr>
            <w:rStyle w:val="CommentReference"/>
          </w:rPr>
          <w:commentReference w:id="94"/>
        </w:r>
      </w:ins>
      <w:ins w:id="96" w:author="Itamar Shabtai" w:date="2020-05-21T17:10:00Z">
        <w:r w:rsidR="00F46C75">
          <w:t xml:space="preserve"> </w:t>
        </w:r>
      </w:ins>
      <w:r w:rsidR="00B43985">
        <w:t xml:space="preserve">polar metabolites associated with primary metabolism, including </w:t>
      </w:r>
      <w:r w:rsidR="00D2769E">
        <w:t xml:space="preserve">carbohydrates, </w:t>
      </w:r>
      <w:r w:rsidR="00B43985">
        <w:t xml:space="preserve">organic acids, </w:t>
      </w:r>
      <w:r w:rsidR="004871D0" w:rsidRPr="00251E27">
        <w:rPr>
          <w:color w:val="000000"/>
        </w:rPr>
        <w:t xml:space="preserve">amino acids, </w:t>
      </w:r>
      <w:r w:rsidR="00D2769E">
        <w:rPr>
          <w:color w:val="000000"/>
        </w:rPr>
        <w:t xml:space="preserve">and </w:t>
      </w:r>
      <w:commentRangeStart w:id="97"/>
      <w:r w:rsidR="004871D0" w:rsidRPr="00251E27">
        <w:rPr>
          <w:color w:val="000000"/>
        </w:rPr>
        <w:t>nucleobases</w:t>
      </w:r>
      <w:commentRangeEnd w:id="97"/>
      <w:r w:rsidR="00F46C75">
        <w:rPr>
          <w:rStyle w:val="CommentReference"/>
        </w:rPr>
        <w:commentReference w:id="97"/>
      </w:r>
      <w:r w:rsidR="00425C24">
        <w:rPr>
          <w:color w:val="000000"/>
        </w:rPr>
        <w:t xml:space="preserve">. </w:t>
      </w:r>
      <w:r w:rsidR="00425C24">
        <w:t>Non</w:t>
      </w:r>
      <w:r w:rsidR="00B43985">
        <w:t xml:space="preserve">-polar OC will be analyzed by reverse phase LC-MS/MS (C18 column) to profile sterols, </w:t>
      </w:r>
      <w:r w:rsidR="003B742D">
        <w:t xml:space="preserve">flavonoids, alkaloids, phenolic acids, </w:t>
      </w:r>
      <w:r w:rsidR="00B43985">
        <w:t xml:space="preserve">lipids, and </w:t>
      </w:r>
      <w:r w:rsidR="00E14EED">
        <w:t xml:space="preserve">other </w:t>
      </w:r>
      <w:r w:rsidR="00B43985">
        <w:t xml:space="preserve">secondary metabolites that can help differentiate pathways of plant </w:t>
      </w:r>
      <w:r w:rsidR="00B43985">
        <w:rPr>
          <w:i/>
          <w:iCs/>
        </w:rPr>
        <w:t>versus</w:t>
      </w:r>
      <w:r w:rsidR="00B43985">
        <w:t xml:space="preserve"> microbial metabolism </w:t>
      </w:r>
      <w:r w:rsidR="00B43985">
        <w:fldChar w:fldCharType="begin" w:fldLock="1"/>
      </w:r>
      <w:r w:rsidR="00B43985">
        <w:instrText>ADDIN CSL_CITATION {"citationItems":[{"id":"ITEM-1","itemData":{"DOI":"10.1111/nph.15041","ISSN":"0028646X","author":[{"dropping-particle":"","family":"Zwetsloot","given":"Marie J.","non-dropping-particle":"","parse-names":false,"suffix":""},{"dropping-particle":"","family":"Kessler","given":"André","non-dropping-particle":"","parse-names":false,"suffix":""},{"dropping-particle":"","family":"Bauerle","given":"Taryn L.","non-dropping-particle":"","parse-names":false,"suffix":""}],"container-title":"New Phytologist","id":"ITEM-1","issue":"2","issued":{"date-parts":[["2018","4"]]},"page":"530-541","publisher":"John Wiley &amp; Sons, Ltd (10.1111)","title":"Phenolic root exudate and tissue compounds vary widely among temperate forest tree species and have contrasting effects on soil microbial respiration","type":"article-journal","volume":"218"},"uris":["http://www.mendeley.com/documents/?uuid=4cff57ee-282c-407e-9132-60b8dbccc6a0","http://www.mendeley.com/documents/?uuid=d7dfcffa-ea86-3ba6-b16a-baedb0e69de9"]}],"mendeley":{"formattedCitation":"(Zwetsloot et al., 2018)","plainTextFormattedCitation":"(Zwetsloot et al., 2018)","previouslyFormattedCitation":"(Zwetsloot et al., 2018)"},"properties":{"noteIndex":0},"schema":"https://github.com/citation-style-language/schema/raw/master/csl-citation.json"}</w:instrText>
      </w:r>
      <w:r w:rsidR="00B43985">
        <w:fldChar w:fldCharType="separate"/>
      </w:r>
      <w:r w:rsidR="00B43985" w:rsidRPr="00093C4B">
        <w:rPr>
          <w:noProof/>
        </w:rPr>
        <w:t>(Zwetsloot et al., 2018)</w:t>
      </w:r>
      <w:r w:rsidR="00B43985">
        <w:fldChar w:fldCharType="end"/>
      </w:r>
      <w:r w:rsidR="00425C24">
        <w:t>. Volatile</w:t>
      </w:r>
      <w:r w:rsidR="00B43985">
        <w:t xml:space="preserve"> </w:t>
      </w:r>
      <w:r w:rsidR="00C612D3">
        <w:t xml:space="preserve">and semi-volatile </w:t>
      </w:r>
      <w:r w:rsidR="004871D0">
        <w:t>compounds</w:t>
      </w:r>
      <w:r w:rsidR="00B43985">
        <w:t xml:space="preserve"> will be analyzed by electron </w:t>
      </w:r>
      <w:r w:rsidR="00B04084">
        <w:t>impact gas chromatography MS (EI GC-</w:t>
      </w:r>
      <w:r w:rsidR="00B43985">
        <w:t>MS</w:t>
      </w:r>
      <w:r w:rsidR="00B04084">
        <w:t>)</w:t>
      </w:r>
      <w:r w:rsidR="00B43985">
        <w:t xml:space="preserve"> to </w:t>
      </w:r>
      <w:r w:rsidR="00E33548">
        <w:t xml:space="preserve">profile </w:t>
      </w:r>
      <w:r w:rsidR="00787A11">
        <w:t xml:space="preserve">fatty acids, carbohydrates, organic acids, and </w:t>
      </w:r>
      <w:r w:rsidR="00B43985">
        <w:t xml:space="preserve">associated with primary </w:t>
      </w:r>
      <w:r w:rsidR="00CF5725">
        <w:t>metabolism</w:t>
      </w:r>
      <w:r w:rsidR="00B43985">
        <w:t>.</w:t>
      </w:r>
      <w:r w:rsidR="007F2F76">
        <w:t xml:space="preserve"> </w:t>
      </w:r>
      <w:r w:rsidR="00200867">
        <w:t xml:space="preserve">Coupling different MS technologies will facilitate acquisition of extensive metabolomic fingerprints that are not achievable with a single technique </w:t>
      </w:r>
      <w:r w:rsidR="00200867">
        <w:fldChar w:fldCharType="begin" w:fldLock="1"/>
      </w:r>
      <w:r w:rsidR="00673DD7">
        <w:instrText>ADDIN CSL_CITATION {"citationItems":[{"id":"ITEM-1","itemData":{"ISSN":"2452-2198","author":[{"dropping-particle":"","family":"White III","given":"Richard Allen","non-dropping-particle":"","parse-names":false,"suffix":""},{"dropping-particle":"","family":"Rivas-Ubach","given":"Albert","non-dropping-particle":"","parse-names":false,"suffix":""},{"dropping-particle":"","family":"Borkum","given":"Mark I","non-dropping-particle":"","parse-names":false,"suffix":""},{"dropping-particle":"","family":"Köberl","given":"Martina","non-dropping-particle":"","parse-names":false,"suffix":""},{"dropping-particle":"","family":"Bilbao","given":"Aivett","non-dropping-particle":"","parse-names":false,"suffix":""},{"dropping-particle":"","family":"Colby","given":"Sean M","non-dropping-particle":"","parse-names":false,"suffix":""},{"dropping-particle":"","family":"Hoyt","given":"David W","non-dropping-particle":"","parse-names":false,"suffix":""},{"dropping-particle":"","family":"Bingol","given":"Kerem","non-dropping-particle":"","parse-names":false,"suffix":""},{"dropping-particle":"","family":"Kim","given":"Young-Mo","non-dropping-particle":"","parse-names":false,"suffix":""},{"dropping-particle":"","family":"Wendler","given":"Jason P","non-dropping-particle":"","parse-names":false,"suffix":""}],"container-title":"Rhizosphere","id":"ITEM-1","issued":{"date-parts":[["2017"]]},"page":"212-221","publisher":"Elsevier","title":"The state of rhizospheric science in the era of multi-omics: a practical guide to omics technologies","type":"article-journal","volume":"3"},"uris":["http://www.mendeley.com/documents/?uuid=d8e3a995-1a2a-4de0-b5e1-2a39f136ffb8"]}],"mendeley":{"formattedCitation":"(White III et al., 2017)","plainTextFormattedCitation":"(White III et al., 2017)","previouslyFormattedCitation":"(White III et al., 2017)"},"properties":{"noteIndex":0},"schema":"https://github.com/citation-style-language/schema/raw/master/csl-citation.json"}</w:instrText>
      </w:r>
      <w:r w:rsidR="00200867">
        <w:fldChar w:fldCharType="separate"/>
      </w:r>
      <w:r w:rsidR="00200867" w:rsidRPr="00200867">
        <w:rPr>
          <w:noProof/>
        </w:rPr>
        <w:t>(White III et al., 2017)</w:t>
      </w:r>
      <w:r w:rsidR="00200867">
        <w:fldChar w:fldCharType="end"/>
      </w:r>
      <w:r w:rsidR="00200867">
        <w:t>.</w:t>
      </w:r>
    </w:p>
    <w:p w14:paraId="3D0D0107" w14:textId="77777777" w:rsidR="001B7B86" w:rsidRDefault="001B7B86" w:rsidP="001B7B86"/>
    <w:p w14:paraId="2F02011D" w14:textId="3A1D2AE5" w:rsidR="0042551F" w:rsidRPr="00DA64F6" w:rsidRDefault="00FF79A1" w:rsidP="00EB17CE">
      <w:pPr>
        <w:autoSpaceDE w:val="0"/>
        <w:autoSpaceDN w:val="0"/>
        <w:adjustRightInd w:val="0"/>
        <w:rPr>
          <w:rFonts w:eastAsiaTheme="minorHAnsi"/>
        </w:rPr>
      </w:pPr>
      <w:r>
        <w:t>W</w:t>
      </w:r>
      <w:r w:rsidR="001B7B86" w:rsidRPr="00251E27">
        <w:rPr>
          <w:color w:val="000000"/>
        </w:rPr>
        <w:t>e will prepare samples for untargeted metabolite characterization following standard procedures</w:t>
      </w:r>
      <w:r w:rsidR="008F0AA0">
        <w:rPr>
          <w:color w:val="000000"/>
        </w:rPr>
        <w:t xml:space="preserve"> </w:t>
      </w:r>
      <w:r w:rsidR="001B7B86">
        <w:rPr>
          <w:color w:val="000000"/>
        </w:rPr>
        <w:fldChar w:fldCharType="begin" w:fldLock="1"/>
      </w:r>
      <w:r w:rsidR="00D167BD">
        <w:rPr>
          <w:color w:val="000000"/>
        </w:rPr>
        <w:instrText>ADDIN CSL_CITATION {"citationItems":[{"id":"ITEM-1","itemData":{"DOI":"10.1007/978-1-4939-8757-3_4","author":[{"dropping-particle":"","family":"Swenson","given":"Tami L.","non-dropping-particle":"","parse-names":false,"suffix":""},{"dropping-particle":"","family":"Northen","given":"Trent R.","non-dropping-particle":"","parse-names":false,"suffix":""}],"id":"ITEM-1","issued":{"date-parts":[["2019"]]},"page":"97-109","publisher":"Humana Press, New York, NY","title":"Untargeted Soil Metabolomics Using Liquid Chromatography–Mass Spectrometry and Gas Chromatography–Mass Spectrometry","type":"chapter"},"uris":["http://www.mendeley.com/documents/?uuid=d801c924-82ff-31b5-98eb-e179e825a2df","http://www.mendeley.com/documents/?uuid=eceed822-87a6-4d05-84ca-2c9b4e7db4eb"]}],"mendeley":{"formattedCitation":"(Swenson and Northen, 2019)","plainTextFormattedCitation":"(Swenson and Northen, 2019)","previouslyFormattedCitation":"(Swenson and Northen, 2019)"},"properties":{"noteIndex":0},"schema":"https://github.com/citation-style-language/schema/raw/master/csl-citation.json"}</w:instrText>
      </w:r>
      <w:r w:rsidR="001B7B86">
        <w:rPr>
          <w:color w:val="000000"/>
        </w:rPr>
        <w:fldChar w:fldCharType="separate"/>
      </w:r>
      <w:r w:rsidR="00093C4B" w:rsidRPr="00093C4B">
        <w:rPr>
          <w:noProof/>
          <w:color w:val="000000"/>
        </w:rPr>
        <w:t>(Swenson and Northen, 2019)</w:t>
      </w:r>
      <w:r w:rsidR="001B7B86">
        <w:rPr>
          <w:color w:val="000000"/>
        </w:rPr>
        <w:fldChar w:fldCharType="end"/>
      </w:r>
      <w:r w:rsidR="001B7B86" w:rsidRPr="00251E27">
        <w:rPr>
          <w:color w:val="000000"/>
        </w:rPr>
        <w:t xml:space="preserve">. </w:t>
      </w:r>
      <w:r w:rsidR="00E423E5">
        <w:rPr>
          <w:color w:val="000000"/>
        </w:rPr>
        <w:t>Briefly, p</w:t>
      </w:r>
      <w:r w:rsidR="004871D0">
        <w:rPr>
          <w:color w:val="000000"/>
        </w:rPr>
        <w:t xml:space="preserve">olar metabolites </w:t>
      </w:r>
      <w:r w:rsidR="00E423E5">
        <w:rPr>
          <w:color w:val="000000"/>
        </w:rPr>
        <w:t>will be extracted by combining</w:t>
      </w:r>
      <w:r w:rsidR="004871D0">
        <w:rPr>
          <w:color w:val="000000"/>
        </w:rPr>
        <w:t xml:space="preserve"> </w:t>
      </w:r>
      <w:r w:rsidR="00FC40AE">
        <w:rPr>
          <w:color w:val="000000"/>
        </w:rPr>
        <w:t>8 g of lyophilized soil</w:t>
      </w:r>
      <w:r w:rsidR="008F0AA0">
        <w:rPr>
          <w:color w:val="000000"/>
        </w:rPr>
        <w:t xml:space="preserve"> </w:t>
      </w:r>
      <w:r w:rsidR="00FC40AE">
        <w:rPr>
          <w:color w:val="000000"/>
        </w:rPr>
        <w:t xml:space="preserve">(previously sieved to &lt; 2mm) </w:t>
      </w:r>
      <w:r w:rsidR="005115C6">
        <w:rPr>
          <w:color w:val="000000"/>
        </w:rPr>
        <w:t>with 24 mL of LC-MS grade water</w:t>
      </w:r>
      <w:r w:rsidR="00E423E5">
        <w:rPr>
          <w:color w:val="000000"/>
        </w:rPr>
        <w:t>.</w:t>
      </w:r>
      <w:r w:rsidR="005115C6">
        <w:rPr>
          <w:color w:val="000000"/>
        </w:rPr>
        <w:t xml:space="preserve"> </w:t>
      </w:r>
      <w:r w:rsidR="001B7B86" w:rsidRPr="00251E27">
        <w:rPr>
          <w:color w:val="000000"/>
        </w:rPr>
        <w:t xml:space="preserve">After shaking samples for 1 h at 200 rpm on a refrigerated orbital shaker, </w:t>
      </w:r>
      <w:r w:rsidR="005115C6">
        <w:rPr>
          <w:color w:val="000000"/>
        </w:rPr>
        <w:t xml:space="preserve">extracts will be centrifuged </w:t>
      </w:r>
      <w:r w:rsidR="001B7B86" w:rsidRPr="00251E27">
        <w:rPr>
          <w:color w:val="000000"/>
        </w:rPr>
        <w:t xml:space="preserve">for 15 min at 4°C and 3220 </w:t>
      </w:r>
      <w:r w:rsidR="001B7B86" w:rsidRPr="00251E27">
        <w:rPr>
          <w:i/>
          <w:iCs/>
          <w:color w:val="000000"/>
        </w:rPr>
        <w:t>g</w:t>
      </w:r>
      <w:r w:rsidR="00216BEA">
        <w:rPr>
          <w:color w:val="000000"/>
        </w:rPr>
        <w:t xml:space="preserve">. Supernatants will be filtered through </w:t>
      </w:r>
      <w:r w:rsidR="00A5332C" w:rsidRPr="00251E27">
        <w:rPr>
          <w:color w:val="000000"/>
        </w:rPr>
        <w:t xml:space="preserve">0.45 </w:t>
      </w:r>
      <w:proofErr w:type="spellStart"/>
      <w:r w:rsidR="00A5332C" w:rsidRPr="00251E27">
        <w:rPr>
          <w:color w:val="000000"/>
        </w:rPr>
        <w:t>μm</w:t>
      </w:r>
      <w:proofErr w:type="spellEnd"/>
      <w:r w:rsidR="00A5332C" w:rsidRPr="00251E27">
        <w:rPr>
          <w:color w:val="000000"/>
        </w:rPr>
        <w:t xml:space="preserve"> </w:t>
      </w:r>
      <w:proofErr w:type="spellStart"/>
      <w:r w:rsidR="00D77DD2">
        <w:rPr>
          <w:color w:val="000000"/>
        </w:rPr>
        <w:t>Acrodisc</w:t>
      </w:r>
      <w:proofErr w:type="spellEnd"/>
      <w:r w:rsidR="00D77DD2">
        <w:rPr>
          <w:color w:val="000000"/>
        </w:rPr>
        <w:t xml:space="preserve">® syringe filters fitted with </w:t>
      </w:r>
      <w:r w:rsidR="00D442A3">
        <w:rPr>
          <w:color w:val="000000"/>
        </w:rPr>
        <w:t>gamma irradiated</w:t>
      </w:r>
      <w:r w:rsidR="00D77DD2">
        <w:rPr>
          <w:color w:val="000000"/>
        </w:rPr>
        <w:t xml:space="preserve"> </w:t>
      </w:r>
      <w:proofErr w:type="spellStart"/>
      <w:r w:rsidR="00D77DD2">
        <w:rPr>
          <w:color w:val="000000"/>
        </w:rPr>
        <w:t>Supor</w:t>
      </w:r>
      <w:proofErr w:type="spellEnd"/>
      <w:r w:rsidR="00D77DD2">
        <w:rPr>
          <w:color w:val="000000"/>
        </w:rPr>
        <w:t xml:space="preserve">® membranes (Pall Life Sciences). </w:t>
      </w:r>
      <w:r w:rsidR="00062BA7">
        <w:rPr>
          <w:color w:val="000000"/>
        </w:rPr>
        <w:t xml:space="preserve">Lyophilized extracts will be </w:t>
      </w:r>
      <w:r w:rsidR="00062BA7" w:rsidRPr="00251E27">
        <w:rPr>
          <w:color w:val="000000"/>
        </w:rPr>
        <w:t xml:space="preserve">resuspended in </w:t>
      </w:r>
      <w:r w:rsidR="00062BA7">
        <w:rPr>
          <w:color w:val="000000"/>
        </w:rPr>
        <w:t>the appropriate carrier and</w:t>
      </w:r>
      <w:ins w:id="98" w:author="Itamar Shabtai" w:date="2020-05-21T17:21:00Z">
        <w:r w:rsidR="000406E0">
          <w:rPr>
            <w:color w:val="000000"/>
          </w:rPr>
          <w:t xml:space="preserve"> HILIC</w:t>
        </w:r>
      </w:ins>
      <w:r w:rsidR="00062BA7">
        <w:rPr>
          <w:color w:val="000000"/>
        </w:rPr>
        <w:t xml:space="preserve"> internal standard solutions </w:t>
      </w:r>
      <w:r w:rsidR="00062BA7" w:rsidRPr="00251E27">
        <w:rPr>
          <w:color w:val="000000"/>
        </w:rPr>
        <w:t>and analyzed on a QE-HF LC-MS</w:t>
      </w:r>
      <w:r w:rsidR="00062BA7">
        <w:rPr>
          <w:color w:val="000000"/>
        </w:rPr>
        <w:t>/MS</w:t>
      </w:r>
      <w:r w:rsidR="00062BA7" w:rsidRPr="00251E27">
        <w:rPr>
          <w:color w:val="000000"/>
        </w:rPr>
        <w:t xml:space="preserve"> system.</w:t>
      </w:r>
      <w:r w:rsidR="00062BA7">
        <w:rPr>
          <w:color w:val="000000"/>
        </w:rPr>
        <w:t xml:space="preserve"> </w:t>
      </w:r>
      <w:r w:rsidR="00E423E5">
        <w:rPr>
          <w:color w:val="000000"/>
        </w:rPr>
        <w:t xml:space="preserve">Non-polar metabolites will be extracted as above but using 24 mL of nonpolar extractant rather than water to extract soils. After samples are shaken and centrifuged, the upper ethyl acetate layer will be separated and dried on a </w:t>
      </w:r>
      <w:proofErr w:type="spellStart"/>
      <w:r w:rsidR="00E423E5">
        <w:rPr>
          <w:color w:val="000000"/>
        </w:rPr>
        <w:t>speedvac</w:t>
      </w:r>
      <w:proofErr w:type="spellEnd"/>
      <w:r w:rsidR="00E423E5">
        <w:rPr>
          <w:color w:val="000000"/>
        </w:rPr>
        <w:t xml:space="preserve"> for 1 hour</w:t>
      </w:r>
      <w:r w:rsidR="001D1C9E">
        <w:rPr>
          <w:color w:val="000000"/>
        </w:rPr>
        <w:t xml:space="preserve">, then </w:t>
      </w:r>
      <w:r w:rsidR="00E423E5">
        <w:rPr>
          <w:color w:val="000000"/>
        </w:rPr>
        <w:t>resuspended in C18 internal standard solution, centrifuged to remove salts, and analyzed by reverse phase LC-MS/MS as above.</w:t>
      </w:r>
      <w:r w:rsidR="00062BA7">
        <w:rPr>
          <w:color w:val="000000"/>
        </w:rPr>
        <w:t xml:space="preserve"> Finally, </w:t>
      </w:r>
      <w:r w:rsidR="00BE31D3">
        <w:rPr>
          <w:color w:val="000000"/>
        </w:rPr>
        <w:t xml:space="preserve">water-extractable </w:t>
      </w:r>
      <w:r w:rsidR="00D3547A">
        <w:rPr>
          <w:color w:val="000000"/>
        </w:rPr>
        <w:t>molecules will be derivatized (</w:t>
      </w:r>
      <w:r w:rsidR="00062BA7">
        <w:rPr>
          <w:color w:val="000000"/>
        </w:rPr>
        <w:t xml:space="preserve">using 50 </w:t>
      </w:r>
      <w:r w:rsidR="00062BA7">
        <w:rPr>
          <w:color w:val="000000"/>
          <w:lang w:val="el-GR"/>
        </w:rPr>
        <w:t>μ</w:t>
      </w:r>
      <w:r w:rsidR="00062BA7">
        <w:rPr>
          <w:color w:val="000000"/>
        </w:rPr>
        <w:t xml:space="preserve">L </w:t>
      </w:r>
      <w:r w:rsidR="00062BA7" w:rsidRPr="00062BA7">
        <w:rPr>
          <w:rFonts w:eastAsiaTheme="minorHAnsi"/>
        </w:rPr>
        <w:t>N-methyl-N-</w:t>
      </w:r>
      <w:proofErr w:type="spellStart"/>
      <w:r w:rsidR="00062BA7" w:rsidRPr="00062BA7">
        <w:rPr>
          <w:rFonts w:eastAsiaTheme="minorHAnsi"/>
        </w:rPr>
        <w:t>trimethylsilyltrifluoroacetamide</w:t>
      </w:r>
      <w:proofErr w:type="spellEnd"/>
      <w:r w:rsidR="00062BA7" w:rsidRPr="00062BA7">
        <w:rPr>
          <w:rFonts w:eastAsiaTheme="minorHAnsi"/>
        </w:rPr>
        <w:t xml:space="preserve"> and 1% trimethylchlorosilane</w:t>
      </w:r>
      <w:r w:rsidR="00D3547A">
        <w:rPr>
          <w:rFonts w:eastAsiaTheme="minorHAnsi"/>
        </w:rPr>
        <w:t xml:space="preserve">) </w:t>
      </w:r>
      <w:r w:rsidR="00BE31D3">
        <w:rPr>
          <w:rFonts w:eastAsiaTheme="minorHAnsi"/>
        </w:rPr>
        <w:t xml:space="preserve">following standard protocols </w:t>
      </w:r>
      <w:r w:rsidR="00BE31D3">
        <w:rPr>
          <w:rFonts w:eastAsiaTheme="minorHAnsi"/>
        </w:rPr>
        <w:fldChar w:fldCharType="begin" w:fldLock="1"/>
      </w:r>
      <w:r w:rsidR="00325454">
        <w:rPr>
          <w:rFonts w:eastAsiaTheme="minorHAnsi"/>
        </w:rPr>
        <w:instrText>ADDIN CSL_CITATION {"citationItems":[{"id":"ITEM-1","itemData":{"DOI":"10.1038/s41467-019-08406-8","ISSN":"2041-1723","abstract":"Biogeochemical processing of dissolved organic matter (DOM) in headwater rivers regulates aquatic food web dynamics, water quality, and carbon storage. Although headwater rivers are critical sources of energy to downstream ecosystems, underlying mechanisms structuring DOM composition and reactivity are not well quantified. By pairing mass spectrometry and fluorescence spectroscopy, here we show that hydrology and river geomorphology interactively shape molecular patterns in DOM composition. River segments with a single channel flowing across the valley bottom export DOM with a similar chemical profile through time. In contrast, segments with multiple channels of flow store large volumes of water during peak flows, which they release downstream throughout the summer. As flows subside, losses of lateral floodplain connectivity significantly increase the heterogeneity of DOM exported downstream. By linking geomorphologic landscape-scale processes with microbial metabolism, we show DOM heterogeneity increases as a function of fluvial complexity, with implications for ecosystem function and watershed management.","author":[{"dropping-particle":"","family":"Lynch","given":"Laurel M","non-dropping-particle":"","parse-names":false,"suffix":""},{"dropping-particle":"","family":"Sutfin","given":"Nicholas A","non-dropping-particle":"","parse-names":false,"suffix":""},{"dropping-particle":"","family":"Fegel","given":"Timothy S","non-dropping-particle":"","parse-names":false,"suffix":""},{"dropping-particle":"","family":"Boot","given":"Claudia M","non-dropping-particle":"","parse-names":false,"suffix":""},{"dropping-particle":"","family":"Covino","given":"Timothy P","non-dropping-particle":"","parse-names":false,"suffix":""},{"dropping-particle":"","family":"Wallenstein","given":"Matthew D","non-dropping-particle":"","parse-names":false,"suffix":""}],"container-title":"Nature Communications","id":"ITEM-1","issue":"459","issued":{"date-parts":[["2019"]]},"title":"River channel connectivity shifts metabolite composition and dissolved organic matter chemistry","type":"article-journal","volume":"10"},"uris":["http://www.mendeley.com/documents/?uuid=62d1102e-8b7b-463b-abfe-d9d740201fe2"]}],"mendeley":{"formattedCitation":"(Lynch et al., 2019)","plainTextFormattedCitation":"(Lynch et al., 2019)","previouslyFormattedCitation":"(Lynch et al., 2019)"},"properties":{"noteIndex":0},"schema":"https://github.com/citation-style-language/schema/raw/master/csl-citation.json"}</w:instrText>
      </w:r>
      <w:r w:rsidR="00BE31D3">
        <w:rPr>
          <w:rFonts w:eastAsiaTheme="minorHAnsi"/>
        </w:rPr>
        <w:fldChar w:fldCharType="separate"/>
      </w:r>
      <w:r w:rsidR="00BE31D3" w:rsidRPr="00BE31D3">
        <w:rPr>
          <w:rFonts w:eastAsiaTheme="minorHAnsi"/>
          <w:noProof/>
        </w:rPr>
        <w:t>(Lynch et al., 2019)</w:t>
      </w:r>
      <w:r w:rsidR="00BE31D3">
        <w:rPr>
          <w:rFonts w:eastAsiaTheme="minorHAnsi"/>
        </w:rPr>
        <w:fldChar w:fldCharType="end"/>
      </w:r>
      <w:r w:rsidR="00732491">
        <w:rPr>
          <w:rFonts w:eastAsiaTheme="minorHAnsi"/>
        </w:rPr>
        <w:t xml:space="preserve"> followed by analysis of volatile compounds</w:t>
      </w:r>
      <w:r w:rsidR="001D1C9E">
        <w:rPr>
          <w:rFonts w:eastAsiaTheme="minorHAnsi"/>
        </w:rPr>
        <w:t xml:space="preserve"> on a Trace GC Ultra coupled to a Thermo ISQ MS</w:t>
      </w:r>
      <w:r w:rsidR="001D1C9E" w:rsidRPr="00251E27">
        <w:rPr>
          <w:color w:val="000000"/>
        </w:rPr>
        <w:t xml:space="preserve">. </w:t>
      </w:r>
      <w:r w:rsidR="00EC5E24">
        <w:rPr>
          <w:rFonts w:eastAsiaTheme="minorHAnsi"/>
        </w:rPr>
        <w:t>A</w:t>
      </w:r>
      <w:r w:rsidR="00E22E71">
        <w:rPr>
          <w:rFonts w:eastAsiaTheme="minorHAnsi"/>
        </w:rPr>
        <w:t xml:space="preserve">ll sample volumes will be normalized to ensure </w:t>
      </w:r>
      <w:r w:rsidR="00E22E71">
        <w:rPr>
          <w:color w:val="000000"/>
        </w:rPr>
        <w:t xml:space="preserve">the same carbon concentration is injected for each sample (targeted concentration of 2 mg C </w:t>
      </w:r>
      <w:proofErr w:type="gramStart"/>
      <w:r w:rsidR="00E22E71">
        <w:rPr>
          <w:color w:val="000000"/>
        </w:rPr>
        <w:t>mL</w:t>
      </w:r>
      <w:r w:rsidR="00E22E71" w:rsidRPr="00A133A1">
        <w:rPr>
          <w:color w:val="000000"/>
          <w:vertAlign w:val="superscript"/>
        </w:rPr>
        <w:t>-1</w:t>
      </w:r>
      <w:proofErr w:type="gramEnd"/>
      <w:r w:rsidR="00E22E71">
        <w:rPr>
          <w:color w:val="000000"/>
        </w:rPr>
        <w:t>)</w:t>
      </w:r>
      <w:r w:rsidR="00EC5E24">
        <w:rPr>
          <w:color w:val="000000"/>
        </w:rPr>
        <w:t>.</w:t>
      </w:r>
      <w:r w:rsidR="00DA64F6">
        <w:rPr>
          <w:color w:val="000000"/>
        </w:rPr>
        <w:t xml:space="preserve"> Samples will be </w:t>
      </w:r>
      <w:r w:rsidR="00062BA7">
        <w:rPr>
          <w:rFonts w:eastAsiaTheme="minorHAnsi"/>
        </w:rPr>
        <w:t xml:space="preserve">analyzed </w:t>
      </w:r>
      <w:r w:rsidR="00062BA7">
        <w:rPr>
          <w:color w:val="000000"/>
        </w:rPr>
        <w:t>at</w:t>
      </w:r>
      <w:r w:rsidR="00216BEA">
        <w:rPr>
          <w:color w:val="000000"/>
        </w:rPr>
        <w:t xml:space="preserve"> </w:t>
      </w:r>
      <w:r w:rsidR="001B7B86" w:rsidRPr="00251E27">
        <w:rPr>
          <w:color w:val="000000"/>
        </w:rPr>
        <w:t xml:space="preserve">the Cornell Metabolomics Facility, </w:t>
      </w:r>
      <w:r w:rsidR="001D1C9E">
        <w:rPr>
          <w:color w:val="000000"/>
        </w:rPr>
        <w:t>with QA/QC samples injected between every six samples.</w:t>
      </w:r>
      <w:r w:rsidR="001B7B86">
        <w:rPr>
          <w:color w:val="000000"/>
        </w:rPr>
        <w:t xml:space="preserve"> </w:t>
      </w:r>
      <w:r w:rsidR="00DA64F6">
        <w:rPr>
          <w:color w:val="000000"/>
        </w:rPr>
        <w:t>D</w:t>
      </w:r>
      <w:r w:rsidR="0028267D">
        <w:rPr>
          <w:color w:val="000000"/>
        </w:rPr>
        <w:t xml:space="preserve">ata will be collected </w:t>
      </w:r>
      <w:r w:rsidR="0028267D" w:rsidRPr="0028267D">
        <w:rPr>
          <w:color w:val="000000"/>
        </w:rPr>
        <w:t xml:space="preserve">in full MS/dd-MS2 mode </w:t>
      </w:r>
      <w:r w:rsidR="00576488">
        <w:rPr>
          <w:color w:val="000000"/>
        </w:rPr>
        <w:t>and c</w:t>
      </w:r>
      <w:r w:rsidR="00872F9E" w:rsidRPr="00251E27">
        <w:rPr>
          <w:color w:val="000000"/>
        </w:rPr>
        <w:t>ollision energies of 10</w:t>
      </w:r>
      <w:r w:rsidR="00872F9E">
        <w:rPr>
          <w:color w:val="000000"/>
        </w:rPr>
        <w:t>-</w:t>
      </w:r>
      <w:r w:rsidR="00872F9E" w:rsidRPr="00251E27">
        <w:rPr>
          <w:color w:val="000000"/>
        </w:rPr>
        <w:t>40 eV will be applied to fragment unknown compounds of interest</w:t>
      </w:r>
      <w:r w:rsidR="00E83ACC">
        <w:rPr>
          <w:color w:val="000000"/>
        </w:rPr>
        <w:t xml:space="preserve">. </w:t>
      </w:r>
    </w:p>
    <w:p w14:paraId="4A24B5DB" w14:textId="7D617084" w:rsidR="00AA5022" w:rsidRDefault="00AA5022" w:rsidP="001B7B86"/>
    <w:p w14:paraId="1CD02986" w14:textId="7744588C" w:rsidR="006D679B" w:rsidRDefault="00AA5022" w:rsidP="008D50F3">
      <w:r>
        <w:t xml:space="preserve">All </w:t>
      </w:r>
      <w:r w:rsidR="004D7DE4">
        <w:t>MS</w:t>
      </w:r>
      <w:r>
        <w:t xml:space="preserve"> data will be processed using advanced open-source </w:t>
      </w:r>
      <w:r w:rsidR="00122C2D">
        <w:t xml:space="preserve">Molecular Networking (MN) </w:t>
      </w:r>
      <w:r>
        <w:t>software</w:t>
      </w:r>
      <w:r w:rsidR="00F66934">
        <w:t xml:space="preserve">. MN </w:t>
      </w:r>
      <w:r w:rsidR="00C563C3">
        <w:t xml:space="preserve">is a </w:t>
      </w:r>
      <w:r w:rsidR="00173E75">
        <w:t>powerful strategy to characterize molecular differences within and between complex samples</w:t>
      </w:r>
      <w:r w:rsidR="00376253">
        <w:t>,</w:t>
      </w:r>
      <w:r w:rsidR="00F66934">
        <w:t xml:space="preserve"> </w:t>
      </w:r>
      <w:r w:rsidR="000F405A">
        <w:t>clustering</w:t>
      </w:r>
      <w:r w:rsidR="00C563C3">
        <w:t xml:space="preserve"> molecules based on </w:t>
      </w:r>
      <w:r w:rsidR="008155E2">
        <w:t xml:space="preserve">chemical relatedness, or </w:t>
      </w:r>
      <w:r w:rsidR="00C563C3">
        <w:t>the similarity of</w:t>
      </w:r>
      <w:r w:rsidR="000D6BC2">
        <w:t xml:space="preserve"> MS</w:t>
      </w:r>
      <w:r w:rsidR="00C563C3">
        <w:t xml:space="preserve"> fragmentation patter</w:t>
      </w:r>
      <w:r w:rsidR="00161145">
        <w:t>n</w:t>
      </w:r>
      <w:r w:rsidR="00C563C3">
        <w:t>s</w:t>
      </w:r>
      <w:r w:rsidR="002226D6">
        <w:t xml:space="preserve"> </w:t>
      </w:r>
      <w:r w:rsidR="002226D6">
        <w:fldChar w:fldCharType="begin" w:fldLock="1"/>
      </w:r>
      <w:r w:rsidR="002226D6">
        <w:instrText>ADDIN CSL_CITATION {"citationItems":[{"id":"ITEM-1","itemData":{"ISSN":"0027-8424","author":[{"dropping-particle":"","family":"Watrous","given":"Jeramie","non-dropping-particle":"","parse-names":false,"suffix":""},{"dropping-particle":"","family":"Roach","given":"Patrick","non-dropping-particle":"","parse-names":false,"suffix":""},{"dropping-particle":"","family":"Alexandrov","given":"Theodore","non-dropping-particle":"","parse-names":false,"suffix":""},{"dropping-particle":"","family":"Heath","given":"Brandi S","non-dropping-particle":"","parse-names":false,"suffix":""},{"dropping-particle":"","family":"Yang","given":"Jane Y","non-dropping-particle":"","parse-names":false,"suffix":""},{"dropping-particle":"","family":"Kersten","given":"Roland D","non-dropping-particle":"","parse-names":false,"suffix":""},{"dropping-particle":"","family":"Voort","given":"Menno","non-dropping-particle":"van der","parse-names":false,"suffix":""},{"dropping-particle":"","family":"Pogliano","given":"Kit","non-dropping-particle":"","parse-names":false,"suffix":""},{"dropping-particle":"","family":"Gross","given":"Harald","non-dropping-particle":"","parse-names":false,"suffix":""},{"dropping-particle":"","family":"Raaijmakers","given":"Jos M","non-dropping-particle":"","parse-names":false,"suffix":""}],"container-title":"Proceedings of the National Academy of Sciences","id":"ITEM-1","issue":"26","issued":{"date-parts":[["2012"]]},"page":"E1743-E1752","publisher":"National Acad Sciences","title":"Mass spectral molecular networking of living microbial colonies","type":"article-journal","volume":"109"},"uris":["http://www.mendeley.com/documents/?uuid=15661d0f-4f6f-40fc-88b6-e428703343c2"]}],"mendeley":{"formattedCitation":"(Watrous et al., 2012)","plainTextFormattedCitation":"(Watrous et al., 2012)","previouslyFormattedCitation":"(Watrous et al., 2012)"},"properties":{"noteIndex":0},"schema":"https://github.com/citation-style-language/schema/raw/master/csl-citation.json"}</w:instrText>
      </w:r>
      <w:r w:rsidR="002226D6">
        <w:fldChar w:fldCharType="separate"/>
      </w:r>
      <w:r w:rsidR="002226D6" w:rsidRPr="002226D6">
        <w:rPr>
          <w:noProof/>
        </w:rPr>
        <w:t>(Watrous et al., 2012)</w:t>
      </w:r>
      <w:r w:rsidR="002226D6">
        <w:fldChar w:fldCharType="end"/>
      </w:r>
      <w:r w:rsidR="00C563C3">
        <w:t>. We will pre-process t</w:t>
      </w:r>
      <w:r>
        <w:t xml:space="preserve">andem mass </w:t>
      </w:r>
      <w:r w:rsidR="000F405A">
        <w:t xml:space="preserve">spectrometry </w:t>
      </w:r>
      <w:r>
        <w:t xml:space="preserve">(MS/MS) </w:t>
      </w:r>
      <w:r w:rsidR="00161145">
        <w:t xml:space="preserve">and EI GC-MS </w:t>
      </w:r>
      <w:r>
        <w:t>data using MZmine2</w:t>
      </w:r>
      <w:r w:rsidR="000F78BF">
        <w:t xml:space="preserve">, which reliably dereplicates spectra by resolving </w:t>
      </w:r>
      <w:r w:rsidR="000F78BF">
        <w:lastRenderedPageBreak/>
        <w:t>isomeric compounds, annotating MN with predicted chemical formulas, and accounting for ion abundance</w:t>
      </w:r>
      <w:r w:rsidR="00227C0A">
        <w:t xml:space="preserve"> to facilitate</w:t>
      </w:r>
      <w:r w:rsidR="000F78BF">
        <w:t xml:space="preserve"> </w:t>
      </w:r>
      <w:r w:rsidR="000D6BC2">
        <w:t>between</w:t>
      </w:r>
      <w:r w:rsidR="000F78BF">
        <w:t>-sample comparison</w:t>
      </w:r>
      <w:r w:rsidR="00122C2D">
        <w:t xml:space="preserve"> </w:t>
      </w:r>
      <w:r w:rsidR="00122C2D">
        <w:fldChar w:fldCharType="begin" w:fldLock="1"/>
      </w:r>
      <w:r w:rsidR="004F1DC8">
        <w:instrText>ADDIN CSL_CITATION {"citationItems":[{"id":"ITEM-1","itemData":{"ISSN":"0003-2700","author":[{"dropping-particle":"","family":"Olivon","given":"Florent","non-dropping-particle":"","parse-names":false,"suffix":""},{"dropping-particle":"","family":"Grelier","given":"Gwendal","non-dropping-particle":"","parse-names":false,"suffix":""},{"dropping-particle":"","family":"Roussi","given":"Fanny","non-dropping-particle":"","parse-names":false,"suffix":""},{"dropping-particle":"","family":"Litaudon","given":"Marc","non-dropping-particle":"","parse-names":false,"suffix":""},{"dropping-particle":"","family":"Touboul","given":"David","non-dropping-particle":"","parse-names":false,"suffix":""}],"container-title":"Analytical chemistry","id":"ITEM-1","issue":"15","issued":{"date-parts":[["2017"]]},"page":"7836-7840","publisher":"ACS Publications","title":"MZmine 2 data-preprocessing to enhance molecular networking reliability","type":"article-journal","volume":"89"},"uris":["http://www.mendeley.com/documents/?uuid=4ed04ee9-c70b-4a56-aca7-670a1fc4065b"]}],"mendeley":{"formattedCitation":"(Olivon et al., 2017)","plainTextFormattedCitation":"(Olivon et al., 2017)","previouslyFormattedCitation":"(Olivon et al., 2017)"},"properties":{"noteIndex":0},"schema":"https://github.com/citation-style-language/schema/raw/master/csl-citation.json"}</w:instrText>
      </w:r>
      <w:r w:rsidR="00122C2D">
        <w:fldChar w:fldCharType="separate"/>
      </w:r>
      <w:r w:rsidR="00122C2D" w:rsidRPr="00122C2D">
        <w:rPr>
          <w:noProof/>
        </w:rPr>
        <w:t>(Olivon et al., 2017)</w:t>
      </w:r>
      <w:r w:rsidR="00122C2D">
        <w:fldChar w:fldCharType="end"/>
      </w:r>
      <w:r>
        <w:t xml:space="preserve">. </w:t>
      </w:r>
      <w:r w:rsidR="007A2BC0">
        <w:t xml:space="preserve">Next, we </w:t>
      </w:r>
      <w:r w:rsidR="000F78BF">
        <w:t>will annotate m</w:t>
      </w:r>
      <w:r>
        <w:t xml:space="preserve">olecular features </w:t>
      </w:r>
      <w:r w:rsidR="000D6BC2">
        <w:t xml:space="preserve">of interest </w:t>
      </w:r>
      <w:r>
        <w:t>using</w:t>
      </w:r>
      <w:r w:rsidR="00197D0C">
        <w:t xml:space="preserve"> the</w:t>
      </w:r>
      <w:r>
        <w:t xml:space="preserve"> Global Natural Products Social Molecular Networking (GNPS)</w:t>
      </w:r>
      <w:r w:rsidR="00122C2D">
        <w:t xml:space="preserve"> </w:t>
      </w:r>
      <w:r w:rsidR="00197D0C">
        <w:t xml:space="preserve">platform </w:t>
      </w:r>
      <w:r w:rsidR="00122C2D">
        <w:fldChar w:fldCharType="begin" w:fldLock="1"/>
      </w:r>
      <w:r w:rsidR="00122C2D">
        <w:instrText>ADDIN CSL_CITATION {"citationItems":[{"id":"ITEM-1","itemData":{"ISSN":"1546-1696","author":[{"dropping-particle":"","family":"Wang","given":"Mingxun","non-dropping-particle":"","parse-names":false,"suffix":""},{"dropping-particle":"","family":"Carver","given":"Jeremy J","non-dropping-particle":"","parse-names":false,"suffix":""},{"dropping-particle":"V","family":"Phelan","given":"Vanessa","non-dropping-particle":"","parse-names":false,"suffix":""},{"dropping-particle":"","family":"Sanchez","given":"Laura M","non-dropping-particle":"","parse-names":false,"suffix":""},{"dropping-particle":"","family":"Garg","given":"Neha","non-dropping-particle":"","parse-names":false,"suffix":""},{"dropping-particle":"","family":"Peng","given":"Yao","non-dropping-particle":"","parse-names":false,"suffix":""},{"dropping-particle":"","family":"Nguyen","given":"Don Duy","non-dropping-particle":"","parse-names":false,"suffix":""},{"dropping-particle":"","family":"Watrous","given":"Jeramie","non-dropping-particle":"","parse-names":false,"suffix":""},{"dropping-particle":"","family":"Kapono","given":"Clifford A","non-dropping-particle":"","parse-names":false,"suffix":""},{"dropping-particle":"","family":"Luzzatto-Knaan","given":"Tal","non-dropping-particle":"","parse-names":false,"suffix":""}],"container-title":"Nature biotechnology","id":"ITEM-1","issue":"8","issued":{"date-parts":[["2016"]]},"page":"828-837","publisher":"Nature Publishing Group","title":"Sharing and community curation of mass spectrometry data with Global Natural Products Social Molecular Networking","type":"article-journal","volume":"34"},"uris":["http://www.mendeley.com/documents/?uuid=198617f7-0ded-43d1-b167-28436c18a195"]}],"mendeley":{"formattedCitation":"(Wang et al., 2016)","plainTextFormattedCitation":"(Wang et al., 2016)","previouslyFormattedCitation":"(Wang et al., 2016)"},"properties":{"noteIndex":0},"schema":"https://github.com/citation-style-language/schema/raw/master/csl-citation.json"}</w:instrText>
      </w:r>
      <w:r w:rsidR="00122C2D">
        <w:fldChar w:fldCharType="separate"/>
      </w:r>
      <w:r w:rsidR="00122C2D" w:rsidRPr="00122C2D">
        <w:rPr>
          <w:noProof/>
        </w:rPr>
        <w:t>(Wang et al., 2016)</w:t>
      </w:r>
      <w:r w:rsidR="00122C2D">
        <w:fldChar w:fldCharType="end"/>
      </w:r>
      <w:r>
        <w:t xml:space="preserve">, and </w:t>
      </w:r>
      <w:r w:rsidR="00BE2253">
        <w:t xml:space="preserve">assign annotated molecules to a five-level chemical taxonomy (kingdom, superclass, class, subclass, and direct parent) </w:t>
      </w:r>
      <w:r>
        <w:t xml:space="preserve">using </w:t>
      </w:r>
      <w:proofErr w:type="spellStart"/>
      <w:r>
        <w:t>ClassyFire</w:t>
      </w:r>
      <w:proofErr w:type="spellEnd"/>
      <w:r w:rsidR="00122C2D">
        <w:t xml:space="preserve"> </w:t>
      </w:r>
      <w:r w:rsidR="00122C2D">
        <w:fldChar w:fldCharType="begin" w:fldLock="1"/>
      </w:r>
      <w:r w:rsidR="00122C2D">
        <w:instrText>ADDIN CSL_CITATION {"citationItems":[{"id":"ITEM-1","itemData":{"DOI":"10.1186/s13321-016-0174-y","ISBN":"10715819","ISSN":"17582946","PMID":"27867422","abstract":"Scientists have long been driven by the desire to describe, organize, classify, and compare objects using taxonomies and/or ontologies. In contrast to biology, geology, and many other scientific disciplines, the world of chemistry still lacks a standardized chemical ontology or taxonomy. Several attempts at chemical classification have been made; but they have mostly been limited to either manual, or semi-automated proof-of-principle applications. This is regrettable as comprehensive chemical classification and description tools could not only improve our understanding of chemistry but also improve the linkage between chemistry and many other fields. For instance, the chemical classification of a compound could help predict its metabolic fate in humans, its druggability or potential hazards associated with it, among others. However, the sheer number (tens of millions of compounds) and complexity of chemical structures is such that any manual classification effort would prove to be near impossible. We have developed a comprehensive, flexible, and computable, purely structure-based chemical taxonomy (ChemOnt), along with a computer program (ClassyFire) that uses only chemical structures and structural features to automatically assign all known chemical compounds to a taxonomy consisting of &gt;4800 different categories. This new chemical taxonomy consists of up to 11 different levels (Kingdom, SuperClass, Class, SubClass, etc.) with each of the categories defined by unambiguous, computable structural rules. Furthermore each category is named using a consensus-based nomenclature and described (in English) based on the characteristic common structural properties of the compounds it contains. The ClassyFire webserver is freely accessible at \\n http://classyfire.wishartlab.com/\\n \\n . Moreover, a Ruby API version is available at \\n https://bitbucket.org/wishartlab/classyfire_api\\n \\n , which provides programmatic access to the ClassyFire server and database. ClassyFire has been used to annotate over 77 million compounds and has already been integrated into other software packages to automatically generate textual descriptions for, and/or infer biological properties of over 100,000 compounds. Additional examples and applications are provided in this paper. ClassyFire, in combination with ChemOnt (ClassyFire’s comprehensive chemical taxonomy), now allows chemists and cheminformaticians to perform large-scale, rapid and automated chemical classification. Moreover, …","author":[{"dropping-particle":"","family":"Feunang","given":"Yannick Djoumbou","non-dropping-particle":"","parse-names":false,"suffix":""},{"dropping-particle":"","family":"Eisner","given":"Roman","non-dropping-particle":"","parse-names":false,"suffix":""},{"dropping-particle":"","family":"Knox","given":"Craig","non-dropping-particle":"","parse-names":false,"suffix":""},{"dropping-particle":"","family":"Chepelev","given":"Leonid","non-dropping-particle":"","parse-names":false,"suffix":""},{"dropping-particle":"","family":"Hastings","given":"Janna","non-dropping-particle":"","parse-names":false,"suffix":""},{"dropping-particle":"","family":"Owen","given":"Gareth","non-dropping-particle":"","parse-names":false,"suffix":""},{"dropping-particle":"","family":"Fahy","given":"Eoin","non-dropping-particle":"","parse-names":false,"suffix":""},{"dropping-particle":"","family":"Steinbeck","given":"Christoph","non-dropping-particle":"","parse-names":false,"suffix":""},{"dropping-particle":"","family":"Subramanian","given":"Shankar","non-dropping-particle":"","parse-names":false,"suffix":""},{"dropping-particle":"","family":"Bolton","given":"Evan","non-dropping-particle":"","parse-names":false,"suffix":""},{"dropping-particle":"","family":"Greiner","given":"Russell","non-dropping-particle":"","parse-names":false,"suffix":""},{"dropping-particle":"","family":"Wishart","given":"David S.","non-dropping-particle":"","parse-names":false,"suffix":""}],"container-title":"Journal of Cheminformatics","id":"ITEM-1","issue":"1","issued":{"date-parts":[["2016"]]},"page":"1-20","publisher":"Springer International Publishing","title":"ClassyFire: automated chemical classification with a comprehensive, computable taxonomy","type":"article-journal","volume":"8"},"uris":["http://www.mendeley.com/documents/?uuid=fc3b81b3-8d7e-4273-8eb6-873d4b78f0ad"]}],"mendeley":{"formattedCitation":"(Feunang et al., 2016)","plainTextFormattedCitation":"(Feunang et al., 2016)","previouslyFormattedCitation":"(Feunang et al., 2016)"},"properties":{"noteIndex":0},"schema":"https://github.com/citation-style-language/schema/raw/master/csl-citation.json"}</w:instrText>
      </w:r>
      <w:r w:rsidR="00122C2D">
        <w:fldChar w:fldCharType="separate"/>
      </w:r>
      <w:r w:rsidR="00122C2D" w:rsidRPr="00122C2D">
        <w:rPr>
          <w:noProof/>
        </w:rPr>
        <w:t>(Feunang et al., 2016)</w:t>
      </w:r>
      <w:r w:rsidR="00122C2D">
        <w:fldChar w:fldCharType="end"/>
      </w:r>
      <w:r>
        <w:t xml:space="preserve">. </w:t>
      </w:r>
      <w:r w:rsidR="000D6BC2">
        <w:t>We will infer chemical relationships among samples using supervised machine learning</w:t>
      </w:r>
      <w:r w:rsidR="00197D0C">
        <w:t>,</w:t>
      </w:r>
      <w:r w:rsidR="000D6BC2">
        <w:t xml:space="preserve"> </w:t>
      </w:r>
      <w:r w:rsidR="00197D0C">
        <w:t xml:space="preserve">visualized </w:t>
      </w:r>
      <w:r w:rsidR="000D6BC2">
        <w:t>within the newly developed</w:t>
      </w:r>
      <w:r>
        <w:t xml:space="preserve"> </w:t>
      </w:r>
      <w:proofErr w:type="spellStart"/>
      <w:r>
        <w:t>Qemistree</w:t>
      </w:r>
      <w:proofErr w:type="spellEnd"/>
      <w:r w:rsidR="000D6BC2">
        <w:t xml:space="preserve"> platform</w:t>
      </w:r>
      <w:r w:rsidR="00227C0A">
        <w:t xml:space="preserve">. </w:t>
      </w:r>
      <w:proofErr w:type="spellStart"/>
      <w:r w:rsidR="003F1DE2">
        <w:t>Qemistree</w:t>
      </w:r>
      <w:proofErr w:type="spellEnd"/>
      <w:r w:rsidR="003F1DE2">
        <w:t xml:space="preserve"> o</w:t>
      </w:r>
      <w:r w:rsidR="00227C0A">
        <w:t xml:space="preserve">utput will </w:t>
      </w:r>
      <w:r w:rsidR="000D6BC2">
        <w:t xml:space="preserve">then </w:t>
      </w:r>
      <w:r w:rsidR="00227C0A">
        <w:t>be integrated with</w:t>
      </w:r>
      <w:r w:rsidR="004F1DC8">
        <w:t xml:space="preserve"> QIIME 2 </w:t>
      </w:r>
      <w:r>
        <w:t xml:space="preserve">to </w:t>
      </w:r>
      <w:r w:rsidR="00227C0A">
        <w:t xml:space="preserve">simultaneously assess </w:t>
      </w:r>
      <w:r w:rsidR="00BD35A3">
        <w:t xml:space="preserve">metabolome and microbiome </w:t>
      </w:r>
      <w:r w:rsidR="00227C0A">
        <w:t xml:space="preserve">complexity </w:t>
      </w:r>
      <w:r w:rsidR="004F1DC8">
        <w:fldChar w:fldCharType="begin" w:fldLock="1"/>
      </w:r>
      <w:r w:rsidR="002226D6">
        <w:instrText>ADDIN CSL_CITATION {"citationItems":[{"id":"ITEM-1","itemData":{"author":[{"dropping-particle":"","family":"Tripathi","given":"Anupriya","non-dropping-particle":"","parse-names":false,"suffix":""},{"dropping-particle":"","family":"Vazquez-Baeza","given":"Yoshiki","non-dropping-particle":"","parse-names":false,"suffix":""},{"dropping-particle":"","family":"Gauglitz","given":"Julia M","non-dropping-particle":"","parse-names":false,"suffix":""},{"dropping-particle":"","family":"Wang","given":"Mingxun","non-dropping-particle":"","parse-names":false,"suffix":""},{"dropping-particle":"","family":"Duhrkop","given":"Kai","non-dropping-particle":"","parse-names":false,"suffix":""},{"dropping-particle":"","family":"Esposito-Nothias","given":"Melissa","non-dropping-particle":"","parse-names":false,"suffix":""},{"dropping-particle":"","family":"Acharya","given":"Deepa","non-dropping-particle":"","parse-names":false,"suffix":""},{"dropping-particle":"","family":"Ernst","given":"Madeleine","non-dropping-particle":"","parse-names":false,"suffix":""},{"dropping-particle":"","family":"Hooft","given":"Justin J J","non-dropping-particle":"van der","parse-names":false,"suffix":""},{"dropping-particle":"","family":"Zhu","given":"Qiyun","non-dropping-particle":"","parse-names":false,"suffix":""}],"container-title":"bioRxiv","id":"ITEM-1","issued":{"date-parts":[["2020"]]},"publisher":"Cold Spring Harbor Laboratory","title":"Chemically-informed Analyses of Metabolomics Mass Spectrometry Data with Qemistree","type":"article-journal"},"uris":["http://www.mendeley.com/documents/?uuid=3e2bc1ae-4d71-465d-af1f-32f287eddb20"]}],"mendeley":{"formattedCitation":"(Tripathi et al., 2020)","plainTextFormattedCitation":"(Tripathi et al., 2020)","previouslyFormattedCitation":"(Tripathi et al., 2020)"},"properties":{"noteIndex":0},"schema":"https://github.com/citation-style-language/schema/raw/master/csl-citation.json"}</w:instrText>
      </w:r>
      <w:r w:rsidR="004F1DC8">
        <w:fldChar w:fldCharType="separate"/>
      </w:r>
      <w:r w:rsidR="004F1DC8" w:rsidRPr="004F1DC8">
        <w:rPr>
          <w:noProof/>
        </w:rPr>
        <w:t>(Tripathi et al., 2020)</w:t>
      </w:r>
      <w:r w:rsidR="004F1DC8">
        <w:fldChar w:fldCharType="end"/>
      </w:r>
      <w:r>
        <w:t xml:space="preserve">. </w:t>
      </w:r>
      <w:r w:rsidR="00B20975">
        <w:t xml:space="preserve">Finally, we will use </w:t>
      </w:r>
      <w:proofErr w:type="spellStart"/>
      <w:r w:rsidR="00B20975">
        <w:t>M</w:t>
      </w:r>
      <w:r>
        <w:t>etabo</w:t>
      </w:r>
      <w:r w:rsidR="00B20975">
        <w:t>A</w:t>
      </w:r>
      <w:r>
        <w:t>nalyst</w:t>
      </w:r>
      <w:proofErr w:type="spellEnd"/>
      <w:r>
        <w:t xml:space="preserve"> to probe statistical relationships among </w:t>
      </w:r>
      <w:r w:rsidR="004F1DC8">
        <w:t>samples</w:t>
      </w:r>
      <w:r w:rsidR="00E329C0">
        <w:t xml:space="preserve"> </w:t>
      </w:r>
      <w:r w:rsidR="00E329C0">
        <w:fldChar w:fldCharType="begin" w:fldLock="1"/>
      </w:r>
      <w:r w:rsidR="00E329C0">
        <w:instrText>ADDIN CSL_CITATION {"citationItems":[{"id":"ITEM-1","itemData":{"author":[{"dropping-particle":"","family":"Xia","given":"Jianguo","non-dropping-particle":"","parse-names":false,"suffix":""},{"dropping-particle":"","family":"Wishart","given":"David S.","non-dropping-particle":"","parse-names":false,"suffix":""}],"container-title":"Current Protocols in Bioinformatics","id":"ITEM-1","issue":"14","issued":{"date-parts":[["2016"]]},"page":"10.1-14.10.91","title":"Using MetaboAnalyst 3.0 for comprehensive metabolomics data analysis","type":"article-journal","volume":"55"},"uris":["http://www.mendeley.com/documents/?uuid=5ae781d0-ef99-4b27-b733-b9c8732bb934"]}],"mendeley":{"formattedCitation":"(Xia and Wishart, 2016)","plainTextFormattedCitation":"(Xia and Wishart, 2016)","previouslyFormattedCitation":"(Xia and Wishart, 2016)"},"properties":{"noteIndex":0},"schema":"https://github.com/citation-style-language/schema/raw/master/csl-citation.json"}</w:instrText>
      </w:r>
      <w:r w:rsidR="00E329C0">
        <w:fldChar w:fldCharType="separate"/>
      </w:r>
      <w:r w:rsidR="00E329C0" w:rsidRPr="004F1DC8">
        <w:rPr>
          <w:noProof/>
        </w:rPr>
        <w:t>(Xia and Wishart, 2016)</w:t>
      </w:r>
      <w:r w:rsidR="00E329C0">
        <w:fldChar w:fldCharType="end"/>
      </w:r>
      <w:r w:rsidR="004F1DC8">
        <w:t xml:space="preserve"> </w:t>
      </w:r>
      <w:r w:rsidR="00BD35A3">
        <w:t>and</w:t>
      </w:r>
      <w:r w:rsidR="00E329C0">
        <w:t xml:space="preserve"> to</w:t>
      </w:r>
      <w:r w:rsidR="00BD35A3">
        <w:t xml:space="preserve"> </w:t>
      </w:r>
      <w:r w:rsidR="00275E43">
        <w:t>i</w:t>
      </w:r>
      <w:r w:rsidR="00BD35A3">
        <w:t xml:space="preserve">dentify </w:t>
      </w:r>
      <w:r w:rsidR="00E329C0">
        <w:t>molecular features that separate samples across our primary scales of interest (biome, soil order, soil horizon</w:t>
      </w:r>
      <w:r w:rsidR="007A2BC0">
        <w:t>).</w:t>
      </w:r>
      <w:r w:rsidR="00897406">
        <w:t xml:space="preserve"> </w:t>
      </w:r>
      <w:r w:rsidR="008E44CD">
        <w:t>T</w:t>
      </w:r>
      <w:r w:rsidR="006D679B">
        <w:t>h</w:t>
      </w:r>
      <w:r w:rsidR="00376253">
        <w:t>is</w:t>
      </w:r>
      <w:r w:rsidR="006D679B">
        <w:t xml:space="preserve"> </w:t>
      </w:r>
      <w:r w:rsidR="006C5751">
        <w:t>computational pipeline</w:t>
      </w:r>
      <w:r w:rsidR="006D679B">
        <w:t xml:space="preserve"> will </w:t>
      </w:r>
      <w:r w:rsidR="00EB6FDE">
        <w:t>help</w:t>
      </w:r>
      <w:r w:rsidR="006D679B">
        <w:t xml:space="preserve"> us </w:t>
      </w:r>
      <w:r w:rsidR="008D50F3">
        <w:t xml:space="preserve">resolve </w:t>
      </w:r>
      <w:r w:rsidR="00695C17">
        <w:t xml:space="preserve">how </w:t>
      </w:r>
      <w:r w:rsidR="00B17675">
        <w:t xml:space="preserve">environmental factors structure </w:t>
      </w:r>
      <w:r w:rsidR="008D50F3">
        <w:t xml:space="preserve">continental-scale relationships </w:t>
      </w:r>
      <w:r w:rsidR="00B17675">
        <w:t>between</w:t>
      </w:r>
      <w:r w:rsidR="008D50F3">
        <w:t xml:space="preserve"> microbiome and metabolome</w:t>
      </w:r>
      <w:r w:rsidR="00FD0C48">
        <w:t xml:space="preserve"> </w:t>
      </w:r>
      <w:r w:rsidR="0010785A">
        <w:t>diversity.</w:t>
      </w:r>
      <w:r w:rsidR="00E425AD">
        <w:t xml:space="preserve"> All raw spectral files will be published on the open-access GNPS </w:t>
      </w:r>
      <w:commentRangeStart w:id="99"/>
      <w:r w:rsidR="00E425AD">
        <w:t>platform</w:t>
      </w:r>
      <w:commentRangeEnd w:id="99"/>
      <w:r w:rsidR="00EF4546">
        <w:rPr>
          <w:rStyle w:val="CommentReference"/>
        </w:rPr>
        <w:commentReference w:id="99"/>
      </w:r>
      <w:r w:rsidR="00E425AD">
        <w:t>.</w:t>
      </w:r>
    </w:p>
    <w:p w14:paraId="08DD077D" w14:textId="77777777" w:rsidR="00173E75" w:rsidRDefault="00173E75" w:rsidP="001B7B86"/>
    <w:p w14:paraId="4959A47F" w14:textId="0AF88D5B" w:rsidR="00653E6E" w:rsidRDefault="00101EA2" w:rsidP="00653E6E">
      <w:r>
        <w:rPr>
          <w:color w:val="000000"/>
        </w:rPr>
        <w:t xml:space="preserve">Once we quantify </w:t>
      </w:r>
      <w:r w:rsidR="00CF1A21">
        <w:rPr>
          <w:color w:val="000000"/>
        </w:rPr>
        <w:t>carbon</w:t>
      </w:r>
      <w:r>
        <w:rPr>
          <w:color w:val="000000"/>
        </w:rPr>
        <w:t xml:space="preserve"> partitioning between particulate (typically plant-derived) and mineral-associated pools</w:t>
      </w:r>
      <w:r w:rsidR="00805AD0">
        <w:rPr>
          <w:color w:val="000000"/>
        </w:rPr>
        <w:t>, we will</w:t>
      </w:r>
      <w:r>
        <w:rPr>
          <w:color w:val="000000"/>
        </w:rPr>
        <w:t xml:space="preserve"> test whether </w:t>
      </w:r>
      <w:r w:rsidRPr="008A26F2">
        <w:rPr>
          <w:color w:val="000000"/>
        </w:rPr>
        <w:t xml:space="preserve">surface colonizing </w:t>
      </w:r>
      <w:r>
        <w:rPr>
          <w:color w:val="000000"/>
        </w:rPr>
        <w:t>communities</w:t>
      </w:r>
      <w:r w:rsidRPr="008A26F2">
        <w:rPr>
          <w:color w:val="000000"/>
        </w:rPr>
        <w:t xml:space="preserve"> correlate with </w:t>
      </w:r>
      <w:r>
        <w:rPr>
          <w:color w:val="000000"/>
        </w:rPr>
        <w:t xml:space="preserve">SOC </w:t>
      </w:r>
      <w:r w:rsidRPr="008A26F2">
        <w:rPr>
          <w:color w:val="000000"/>
        </w:rPr>
        <w:t>accrual o</w:t>
      </w:r>
      <w:r>
        <w:rPr>
          <w:color w:val="000000"/>
        </w:rPr>
        <w:t>n</w:t>
      </w:r>
      <w:r w:rsidRPr="008A26F2">
        <w:rPr>
          <w:color w:val="000000"/>
        </w:rPr>
        <w:t xml:space="preserve"> mineral </w:t>
      </w:r>
      <w:r>
        <w:rPr>
          <w:color w:val="000000"/>
        </w:rPr>
        <w:t>surfaces. We expect organic acids, particularly plant-derivatives (e.g. ferulic acid, benzoic acid, catechin, naringenin, cinnamic acid) will be enriched in surface soils where root exudation is high</w:t>
      </w:r>
      <w:r w:rsidR="000212CF">
        <w:rPr>
          <w:color w:val="000000"/>
        </w:rPr>
        <w:t xml:space="preserve"> </w:t>
      </w:r>
      <w:r>
        <w:rPr>
          <w:color w:val="000000"/>
        </w:rPr>
        <w:fldChar w:fldCharType="begin" w:fldLock="1"/>
      </w:r>
      <w:r w:rsidR="00325454">
        <w:rPr>
          <w:color w:val="000000"/>
        </w:rPr>
        <w:instrText>ADDIN CSL_CITATION {"citationItems":[{"id":"ITEM-1","itemData":{"DOI":"10.1016/j.soilbio.2015.07.022","ISBN":"0038-0717","ISSN":"00380717","abstract":"A large fraction of soil organic matter (SOM) is composed of small molecules of microbial origin. However, the biotic and abiotic cycling of these nutrients is poorly understood and is a critical component of the global carbon cycle. Although there are many factors controlling the accessibility of SOM to microbes, sorption to mineral surfaces is among the most significant. Here, we investigated the competitive sorption of a complex pool of microbial metabolites on ferrihydrite, an iron oxide mineral, using a lysate prepared from a soil bacterium, Pseudomonas stutzeri RCH2. After a 24-h incubation with a range of mineral concentrations, more than half of the metabolites showed significant decreases in solution concentration. Phosphate-containing metabolites showed the greatest degree of sorption followed by dicarboxylates and metabolites containing both nitrogen and an aromatic moiety. Similar trends were observed when comparing sorption of metabolites with an equimolar metabolite mixture rather than a bacterial lysate. Interestingly, ectoine, lysine, two disaccharides and uracil were found not to sorb and may be more bioavailable in iron oxide-rich soils. Additionally, the highest-sorbing metabolites were examined for their ability to mobilize mineral-sorbed phosphate. All phosphate-containing metabolites tested and glutathione released phosphate from the mineral surface within 30 min of metabolite addition. These findings of preferential sorption behavior within a complex pool of microbial metabolites may provide insight into the cycling of SOM and specific nutrient availability. Finally, the release of highly-sorptive metabolites may be an underexplored mechanism utilized by microbial communities to gain access to limited environmental nutrients.","author":[{"dropping-particle":"","family":"Swenson","given":"Tami L","non-dropping-particle":"","parse-names":false,"suffix":""},{"dropping-particle":"","family":"Bowen","given":"Benjamin P","non-dropping-particle":"","parse-names":false,"suffix":""},{"dropping-particle":"","family":"Nico","given":"Peter S","non-dropping-particle":"","parse-names":false,"suffix":""},{"dropping-particle":"","family":"Northen","given":"Trent R","non-dropping-particle":"","parse-names":false,"suffix":""}],"container-title":"Soil Biology and Biochemistry","id":"ITEM-1","issued":{"date-parts":[["2015"]]},"page":"34-41","title":"Competitive sorption of microbial metabolites on an iron oxide mineral","type":"article-journal","volume":"90"},"uris":["http://www.mendeley.com/documents/?uuid=a7cd8067-fa61-494f-b7e0-127a49f174c7","http://www.mendeley.com/documents/?uuid=1bd4df44-1a03-4e50-88b8-a430f9d12767"]},{"id":"ITEM-2","itemData":{"DOI":"10.1111/nph.15041","ISSN":"0028646X","author":[{"dropping-particle":"","family":"Zwetsloot","given":"Marie J.","non-dropping-particle":"","parse-names":false,"suffix":""},{"dropping-particle":"","family":"Kessler","given":"André","non-dropping-particle":"","parse-names":false,"suffix":""},{"dropping-particle":"","family":"Bauerle","given":"Taryn L.","non-dropping-particle":"","parse-names":false,"suffix":""}],"container-title":"New Phytologist","id":"ITEM-2","issue":"2","issued":{"date-parts":[["2018","4"]]},"page":"530-541","publisher":"John Wiley &amp; Sons, Ltd (10.1111)","title":"Phenolic root exudate and tissue compounds vary widely among temperate forest tree species and have contrasting effects on soil microbial respiration","type":"article-journal","volume":"218"},"uris":["http://www.mendeley.com/documents/?uuid=4cff57ee-282c-407e-9132-60b8dbccc6a0","http://www.mendeley.com/documents/?uuid=d7dfcffa-ea86-3ba6-b16a-baedb0e69de9"]}],"mendeley":{"formattedCitation":"(Swenson et al., 2015; Zwetsloot et al., 2018)","manualFormatting":"(Swenson et al., 2015; Zwetsloot et al., 2018)","plainTextFormattedCitation":"(Swenson et al., 2015; Zwetsloot et al., 2018)","previouslyFormattedCitation":"(Swenson et al., 2015; Zwetsloot et al., 2018)"},"properties":{"noteIndex":0},"schema":"https://github.com/citation-style-language/schema/raw/master/csl-citation.json"}</w:instrText>
      </w:r>
      <w:r>
        <w:rPr>
          <w:color w:val="000000"/>
        </w:rPr>
        <w:fldChar w:fldCharType="separate"/>
      </w:r>
      <w:r w:rsidR="005403ED" w:rsidRPr="005403ED">
        <w:rPr>
          <w:noProof/>
          <w:color w:val="000000"/>
        </w:rPr>
        <w:t>(Swenson et al., 2015; Zwetsloot et al., 2018)</w:t>
      </w:r>
      <w:r>
        <w:rPr>
          <w:color w:val="000000"/>
        </w:rPr>
        <w:fldChar w:fldCharType="end"/>
      </w:r>
      <w:r w:rsidR="00E139EC">
        <w:rPr>
          <w:color w:val="000000"/>
        </w:rPr>
        <w:t xml:space="preserve">, while </w:t>
      </w:r>
      <w:r>
        <w:rPr>
          <w:color w:val="000000"/>
        </w:rPr>
        <w:t>amino acids and phosphorus-bearing compounds (e.g. guanine, lysine, thymine, xanthine, inosine monophosphate and 2’-deoxyadenosine monophosphate) will predominate in subsurface soils</w:t>
      </w:r>
      <w:r w:rsidR="000212CF">
        <w:rPr>
          <w:color w:val="000000"/>
        </w:rPr>
        <w:t xml:space="preserve"> </w:t>
      </w:r>
      <w:r>
        <w:rPr>
          <w:color w:val="000000"/>
        </w:rPr>
        <w:fldChar w:fldCharType="begin" w:fldLock="1"/>
      </w:r>
      <w:r w:rsidR="00325454">
        <w:rPr>
          <w:color w:val="000000"/>
        </w:rPr>
        <w:instrText>ADDIN CSL_CITATION {"citationItems":[{"id":"ITEM-1","itemData":{"DOI":"10.1016/J.SCITOTENV.2018.05.256","ISSN":"0048-9697","abstract":"Biogeochemical hotspots are pervasive at terrestrial-aquatic interfaces, particularly within groundwater-surface water mixing zones (hyporheic zones), and they are critical to understanding spatiotemporal variation in biogeochemical cycling. Here, we use multi 'omic comparisons of hotspots to low-activity sediments to gain mechanistic insight into hyporheic zone organic matter processing. We hypothesized that microbiome structure and function, as described by metagenomics and metaproteomics, would distinguish hotspots from low-activity sediments by shifting metabolism towards carbohydrate-utilizing pathways and elucidate discrete mechanisms governing organic matter processing in each location. We also expected these differences to be reflected in the metabolome, whereby hotspot carbon (C) pools and metabolite transformations therein would be enriched in sugar-associated compounds. In contrast to expectations, we found pronounced phenotypic plasticity in the hyporheic zone microbiome that was denoted by similar microbiome structure, functional potential, and expression across sediments with dissimilar metabolic rates. Instead, diverse nitrogenous metabolites and biochemical transformations characterized hotspots. Metabolomes also corresponded more strongly to aerobic metabolism than bulk C or N content only (explaining 67% vs. 42% and 37% of variation respectively), and bulk C and N did not improve statistical models based on metabolome composition alone. These results point to organic nitrogen as a significant regulatory factor influencing hyporheic zone organic matter processing. Based on our findings, we propose incorporating knowledge of metabolic pathways associated with different chemical fractions of C pools into ecosystem models will enhance prediction accuracy.","author":[{"dropping-particle":"","family":"Graham","given":"Emily B.","non-dropping-particle":"","parse-names":false,"suffix":""},{"dropping-particle":"","family":"Crump","given":"Alex R.","non-dropping-particle":"","parse-names":false,"suffix":""},{"dropping-particle":"","family":"Kennedy","given":"David W.","non-dropping-particle":"","parse-names":false,"suffix":""},{"dropping-particle":"","family":"Arntzen","given":"Evan","non-dropping-particle":"","parse-names":false,"suffix":""},{"dropping-particle":"","family":"Fansler","given":"Sarah","non-dropping-particle":"","parse-names":false,"suffix":""},{"dropping-particle":"","family":"Purvine","given":"Samuel O.","non-dropping-particle":"","parse-names":false,"suffix":""},{"dropping-particle":"","family":"Nicora","given":"Carrie D.","non-dropping-particle":"","parse-names":false,"suffix":""},{"dropping-particle":"","family":"Nelson","given":"William","non-dropping-particle":"","parse-names":false,"suffix":""},{"dropping-particle":"","family":"Tfaily","given":"Malak M.","non-dropping-particle":"","parse-names":false,"suffix":""},{"dropping-particle":"","family":"Stegen","given":"James C.","non-dropping-particle":"","parse-names":false,"suffix":""}],"container-title":"Science of The Total Environment","id":"ITEM-1","issued":{"date-parts":[["2018","11"]]},"page":"742-753","publisher":"Elsevier","title":"Multi 'omics comparison reveals metabolome biochemistry, not microbiome composition or gene expression, corresponds to elevated biogeochemical function in the hyporheic zone","type":"article-journal","volume":"642"},"uris":["http://www.mendeley.com/documents/?uuid=e8156759-5571-36c4-8656-7e47a8326bf8","http://www.mendeley.com/documents/?uuid=dccfba4f-9b38-416e-880f-70eeefd40b9e"]},{"id":"ITEM-2","itemData":{"DOI":"10.1016/j.soilbio.2015.07.022","ISBN":"0038-0717","ISSN":"00380717","abstract":"A large fraction of soil organic matter (SOM) is composed of small molecules of microbial origin. However, the biotic and abiotic cycling of these nutrients is poorly understood and is a critical component of the global carbon cycle. Although there are many factors controlling the accessibility of SOM to microbes, sorption to mineral surfaces is among the most significant. Here, we investigated the competitive sorption of a complex pool of microbial metabolites on ferrihydrite, an iron oxide mineral, using a lysate prepared from a soil bacterium, Pseudomonas stutzeri RCH2. After a 24-h incubation with a range of mineral concentrations, more than half of the metabolites showed significant decreases in solution concentration. Phosphate-containing metabolites showed the greatest degree of sorption followed by dicarboxylates and metabolites containing both nitrogen and an aromatic moiety. Similar trends were observed when comparing sorption of metabolites with an equimolar metabolite mixture rather than a bacterial lysate. Interestingly, ectoine, lysine, two disaccharides and uracil were found not to sorb and may be more bioavailable in iron oxide-rich soils. Additionally, the highest-sorbing metabolites were examined for their ability to mobilize mineral-sorbed phosphate. All phosphate-containing metabolites tested and glutathione released phosphate from the mineral surface within 30 min of metabolite addition. These findings of preferential sorption behavior within a complex pool of microbial metabolites may provide insight into the cycling of SOM and specific nutrient availability. Finally, the release of highly-sorptive metabolites may be an underexplored mechanism utilized by microbial communities to gain access to limited environmental nutrients.","author":[{"dropping-particle":"","family":"Swenson","given":"Tami L","non-dropping-particle":"","parse-names":false,"suffix":""},{"dropping-particle":"","family":"Bowen","given":"Benjamin P","non-dropping-particle":"","parse-names":false,"suffix":""},{"dropping-particle":"","family":"Nico","given":"Peter S","non-dropping-particle":"","parse-names":false,"suffix":""},{"dropping-particle":"","family":"Northen","given":"Trent R","non-dropping-particle":"","parse-names":false,"suffix":""}],"container-title":"Soil Biology and Biochemistry","id":"ITEM-2","issued":{"date-parts":[["2015"]]},"page":"34-41","title":"Competitive sorption of microbial metabolites on an iron oxide mineral","type":"article-journal","volume":"90"},"uris":["http://www.mendeley.com/documents/?uuid=1bd4df44-1a03-4e50-88b8-a430f9d12767","http://www.mendeley.com/documents/?uuid=a7cd8067-fa61-494f-b7e0-127a49f174c7"]}],"mendeley":{"formattedCitation":"(Graham et al., 2018; Swenson et al., 2015)","manualFormatting":"(Graham et al., 2018; Swenson et al., 2015)","plainTextFormattedCitation":"(Graham et al., 2018; Swenson et al., 2015)","previouslyFormattedCitation":"(Graham et al., 2018; Swenson et al., 2015)"},"properties":{"noteIndex":0},"schema":"https://github.com/citation-style-language/schema/raw/master/csl-citation.json"}</w:instrText>
      </w:r>
      <w:r>
        <w:rPr>
          <w:color w:val="000000"/>
        </w:rPr>
        <w:fldChar w:fldCharType="separate"/>
      </w:r>
      <w:r w:rsidR="005403ED" w:rsidRPr="005403ED">
        <w:rPr>
          <w:noProof/>
          <w:color w:val="000000"/>
        </w:rPr>
        <w:t>(Graham et al., 2018; Swenson et al., 2015)</w:t>
      </w:r>
      <w:r>
        <w:rPr>
          <w:color w:val="000000"/>
        </w:rPr>
        <w:fldChar w:fldCharType="end"/>
      </w:r>
      <w:r>
        <w:rPr>
          <w:color w:val="000000"/>
        </w:rPr>
        <w:t xml:space="preserve"> where metabolite—mineral interactions dominate</w:t>
      </w:r>
      <w:r w:rsidR="000212CF">
        <w:rPr>
          <w:color w:val="000000"/>
        </w:rPr>
        <w:t xml:space="preserve"> </w:t>
      </w:r>
      <w:r>
        <w:rPr>
          <w:color w:val="000000"/>
        </w:rPr>
        <w:fldChar w:fldCharType="begin" w:fldLock="1"/>
      </w:r>
      <w:r w:rsidR="00D167BD">
        <w:rPr>
          <w:color w:val="000000"/>
        </w:rPr>
        <w:instrText>ADDIN CSL_CITATION {"citationItems":[{"id":"ITEM-1","itemData":{"DOI":"10.1046/j.1365-2389.2003.00544.x","ISBN":"1351-0754","ISSN":"13510754","PMID":"15792663","abstract":"The organic carbon content of soil is positively related to the specific surface area (SSA), but large amounts of organic matter in soil result in reduced SSA as determined by applying the Brunauer-Emmett-Teller (BET) equation to the adsorption of N-2. To elucidate some of the controlling mechanisms of this relation, we determined the SSA and the enthalpy of N-2 adsorption of separates with a density &gt;1.6 g cm(-3) from 196 mineral horizons of forest soils before and after removal of organic matter with NaOCl. Likewise, we investigated these characteristics before and after sorption of increasing amounts of organic matter to four mineral soil samples, oxides (amorphous Al(OH)(3) , gibbsite, ferrihydrite, goethite, haematite), and phyllosilicates (kaolinite, illite). Sorption of organic matter reduced the SSA, depending on the amount sorbed and the type of mineral. The reduction in SSA decreased at larger organic matter loadings. The SSA of the mineral soils was positively related to the content of Fe oxyhydroxides and negatively related to the content of organic C. The strong reduction in SSA at small loadings was due primarily to the decrease in the micropores to which N-2 was accessible. This suggests preferential sorption of organic matter at reactive sites in or at the mouths of micropores during the initial sorption and attachment to less reactive sites at increasing loadings. The exponential decrease of the heat of gas adsorption with the surface loading points also to a filling or clogging of micropores at early stages of organic matter accumulation. Desorption induced a small recovery of the total SSA but not of the micropore surface area. Destruction of organic matter increased the SSA of all soil samples. The SSA of the uncovered mineral matrix related strongly to the amounts of Fe oxyhydroxides and the clay. Normalized to C removed, the increase in SSA was small in topsoils and illuvial horizons of Podzols rich in C and large for the subsoils containing little C. This suggests that micropores preferentially associate with organic matter, especially at small loadings. The coverage of the surface of the soil mineral matrix as calculated from the SSA before and after destruction of organic matter was correlated only with depth, and the relation appeared to be linear. We conclude that mineralogy is the primary control of the relation between surface area and sorption of organic matter within same soil compartments (i.e. horizons). But at the scale…","author":[{"dropping-particle":"","family":"Kaiser","given":"K","non-dropping-particle":"","parse-names":false,"suffix":""},{"dropping-particle":"","family":"Guggenberger","given":"G","non-dropping-particle":"","parse-names":false,"suffix":""}],"container-title":"European Journal of Soil Science","id":"ITEM-1","issue":"2","issued":{"date-parts":[["2003","6"]]},"page":"219-236","publisher":"Blackwell Science Ltd","title":"Mineral surfaces and soil organic matter","type":"article-journal","volume":"54"},"uris":["http://www.mendeley.com/documents/?uuid=4396af82-6395-45cb-8dcd-d63d720e9e6f","http://www.mendeley.com/documents/?uuid=e8526582-d7cd-4724-a4de-d17b46c11cfe"]}],"mendeley":{"formattedCitation":"(Kaiser and Guggenberger, 2003)","plainTextFormattedCitation":"(Kaiser and Guggenberger, 2003)","previouslyFormattedCitation":"(Kaiser and Guggenberger, 2003)"},"properties":{"noteIndex":0},"schema":"https://github.com/citation-style-language/schema/raw/master/csl-citation.json"}</w:instrText>
      </w:r>
      <w:r>
        <w:rPr>
          <w:color w:val="000000"/>
        </w:rPr>
        <w:fldChar w:fldCharType="separate"/>
      </w:r>
      <w:r w:rsidR="00093C4B" w:rsidRPr="00093C4B">
        <w:rPr>
          <w:noProof/>
          <w:color w:val="000000"/>
        </w:rPr>
        <w:t>(Kaiser and Guggenberger, 2003)</w:t>
      </w:r>
      <w:r>
        <w:rPr>
          <w:color w:val="000000"/>
        </w:rPr>
        <w:fldChar w:fldCharType="end"/>
      </w:r>
      <w:r>
        <w:rPr>
          <w:color w:val="000000"/>
        </w:rPr>
        <w:t>.</w:t>
      </w:r>
    </w:p>
    <w:p w14:paraId="7C538112" w14:textId="77777777" w:rsidR="001C6EE6" w:rsidRDefault="001C6EE6" w:rsidP="00653E6E"/>
    <w:p w14:paraId="3510F23F" w14:textId="77777777" w:rsidR="00657D09" w:rsidRDefault="00657D09" w:rsidP="0024059F">
      <w:pPr>
        <w:rPr>
          <w:i/>
          <w:iCs/>
        </w:rPr>
      </w:pPr>
      <w:r>
        <w:rPr>
          <w:i/>
          <w:iCs/>
        </w:rPr>
        <w:t xml:space="preserve">Potential carbon mineralization </w:t>
      </w:r>
    </w:p>
    <w:p w14:paraId="31FB8AFF" w14:textId="57FFB209" w:rsidR="00DE7DA9" w:rsidRDefault="00EC7C92" w:rsidP="00DE7DA9">
      <w:r>
        <w:t xml:space="preserve">Frozen soil samples will be slowly thawed over a 10-day period at 4°C. Once samples are thawed, 50 g subsamples (pre-sieved to &lt; 4 mm) will be </w:t>
      </w:r>
      <w:r w:rsidR="00D449D2">
        <w:t>transferred to sterile</w:t>
      </w:r>
      <w:r>
        <w:t xml:space="preserve"> 1 L glass Mason jars fitted with gas-tight lids.</w:t>
      </w:r>
      <w:r w:rsidR="00D449D2">
        <w:t xml:space="preserve"> Water contents will be adjusted to 60% water holding contents and monitored throughout the incubation to ensure constant weight. </w:t>
      </w:r>
      <w:r w:rsidR="000F6247">
        <w:t xml:space="preserve">As soon as water is added, we will continuously monitor </w:t>
      </w:r>
      <w:r w:rsidR="000F6247" w:rsidRPr="003D58CE">
        <w:t>CO</w:t>
      </w:r>
      <w:r w:rsidR="000F6247" w:rsidRPr="003D58CE">
        <w:rPr>
          <w:vertAlign w:val="subscript"/>
        </w:rPr>
        <w:t>2</w:t>
      </w:r>
      <w:r w:rsidR="000F6247" w:rsidRPr="003D58CE">
        <w:t xml:space="preserve"> efflux </w:t>
      </w:r>
      <w:r w:rsidR="000F6247">
        <w:t xml:space="preserve">using </w:t>
      </w:r>
      <w:r w:rsidR="000F6247" w:rsidRPr="003D58CE">
        <w:t>a</w:t>
      </w:r>
      <w:r w:rsidR="000F6247">
        <w:t>n in-house</w:t>
      </w:r>
      <w:r w:rsidR="000F6247" w:rsidRPr="003D58CE">
        <w:t xml:space="preserve"> Picarro </w:t>
      </w:r>
      <w:r w:rsidR="000F6247">
        <w:t>CO</w:t>
      </w:r>
      <w:r w:rsidR="000F6247" w:rsidRPr="0098114A">
        <w:rPr>
          <w:vertAlign w:val="subscript"/>
        </w:rPr>
        <w:t>2</w:t>
      </w:r>
      <w:r w:rsidR="000F6247">
        <w:t xml:space="preserve"> stable isotope analyzer (G2201-</w:t>
      </w:r>
      <w:r w:rsidR="000F6247">
        <w:rPr>
          <w:i/>
        </w:rPr>
        <w:t>i</w:t>
      </w:r>
      <w:r w:rsidR="000F6247">
        <w:t>, Santa Clara, CA, USA)</w:t>
      </w:r>
      <w:r w:rsidR="000F6247" w:rsidRPr="003D58CE">
        <w:t>.</w:t>
      </w:r>
      <w:r w:rsidR="000F6247">
        <w:t xml:space="preserve"> </w:t>
      </w:r>
      <w:r w:rsidR="004C0A40">
        <w:t>Because c</w:t>
      </w:r>
      <w:r w:rsidR="00DE7DA9">
        <w:t>umulative respiration (i.e. using standard KOH trap methods) cannot account for nuanced shifts in CO</w:t>
      </w:r>
      <w:r w:rsidR="00DE7DA9" w:rsidRPr="0013365C">
        <w:rPr>
          <w:vertAlign w:val="subscript"/>
        </w:rPr>
        <w:t>2</w:t>
      </w:r>
      <w:r w:rsidR="00DE7DA9">
        <w:t xml:space="preserve"> production over time that are associated with microbial dormancy, enzyme induction lags, or </w:t>
      </w:r>
      <w:r w:rsidR="00DE7DA9">
        <w:rPr>
          <w:i/>
          <w:iCs/>
        </w:rPr>
        <w:t xml:space="preserve">in-situ </w:t>
      </w:r>
      <w:r w:rsidR="00DE7DA9">
        <w:t>shifts in community-level carbon use efficiency</w:t>
      </w:r>
      <w:r w:rsidR="00AE00FD">
        <w:t xml:space="preserve"> (XX)</w:t>
      </w:r>
      <w:r w:rsidR="004C0A40">
        <w:t xml:space="preserve">, we will </w:t>
      </w:r>
      <w:r w:rsidR="00AE00FD">
        <w:t xml:space="preserve">measure </w:t>
      </w:r>
      <w:r w:rsidR="00DE7DA9">
        <w:t>rates of</w:t>
      </w:r>
      <w:r w:rsidR="00DE7DA9" w:rsidRPr="003727BF">
        <w:t xml:space="preserve"> CO</w:t>
      </w:r>
      <w:r w:rsidR="00DE7DA9" w:rsidRPr="005D5CA2">
        <w:rPr>
          <w:vertAlign w:val="subscript"/>
        </w:rPr>
        <w:t>2</w:t>
      </w:r>
      <w:r w:rsidR="00DE7DA9" w:rsidRPr="003727BF">
        <w:t xml:space="preserve"> </w:t>
      </w:r>
      <w:r w:rsidR="00DE7DA9">
        <w:t>production</w:t>
      </w:r>
      <w:r w:rsidR="00DE7DA9" w:rsidRPr="003727BF">
        <w:t xml:space="preserve"> with high temporal resolution</w:t>
      </w:r>
      <w:ins w:id="100" w:author="Itamar Shabtai" w:date="2020-05-21T17:45:00Z">
        <w:r w:rsidR="00EF4546">
          <w:t xml:space="preserve"> (every </w:t>
        </w:r>
        <w:r w:rsidR="00922E48">
          <w:t xml:space="preserve">6? </w:t>
        </w:r>
        <w:r w:rsidR="00EF4546">
          <w:t>hours</w:t>
        </w:r>
        <w:r w:rsidR="00922E48">
          <w:t>)</w:t>
        </w:r>
      </w:ins>
      <w:r w:rsidR="00AE00FD">
        <w:t>. This approach allows us</w:t>
      </w:r>
      <w:r w:rsidR="00DE7DA9" w:rsidRPr="003727BF">
        <w:t xml:space="preserve"> </w:t>
      </w:r>
      <w:r w:rsidR="004C0A40">
        <w:t xml:space="preserve">to </w:t>
      </w:r>
      <w:r w:rsidR="00AE00FD">
        <w:t>probe fundamental relationships between microbial community activity</w:t>
      </w:r>
      <w:ins w:id="101" w:author="Itamar Shabtai" w:date="2020-05-21T17:45:00Z">
        <w:r w:rsidR="00922E48">
          <w:t xml:space="preserve"> dynamics</w:t>
        </w:r>
      </w:ins>
      <w:r w:rsidR="00AE00FD">
        <w:t xml:space="preserve"> and DOC complexity, as well as assessing SOC vulnerability to mineralization at each site. </w:t>
      </w:r>
    </w:p>
    <w:p w14:paraId="3203590A" w14:textId="77777777" w:rsidR="00DE7DA9" w:rsidRDefault="00DE7DA9" w:rsidP="0098114A"/>
    <w:p w14:paraId="1705AD58" w14:textId="290C14E9" w:rsidR="000F6247" w:rsidRDefault="00DE7DA9" w:rsidP="0098114A">
      <w:r>
        <w:t>Our</w:t>
      </w:r>
      <w:r w:rsidR="000F6247">
        <w:t xml:space="preserve"> Picarro system is fit with a custom-built sequential-multiplexing manifold </w:t>
      </w:r>
      <w:r w:rsidR="000F6247">
        <w:fldChar w:fldCharType="begin" w:fldLock="1"/>
      </w:r>
      <w:r w:rsidR="000F6247">
        <w:instrText>ADDIN CSL_CITATION {"citationItems":[{"id":"ITEM-1","itemData":{"author":[{"dropping-particle":"","family":"DeCiucies","given":"S.","non-dropping-particle":"","parse-names":false,"suffix":""},{"dropping-particle":"","family":"Whitman","given":"T.","non-dropping-particle":"","parse-names":false,"suffix":""},{"dropping-particle":"","family":"Woolf","given":"D.","non-dropping-particle":"","parse-names":false,"suffix":""},{"dropping-particle":"","family":"Enders","given":"A.","non-dropping-particle":"","parse-names":false,"suffix":""},{"dropping-particle":"","family":"Lehmann","given":"J.","non-dropping-particle":"","parse-names":false,"suffix":""}],"container-title":"Geochimica et Cosmochimica Acta","id":"ITEM-1","issued":{"date-parts":[["2018"]]},"page":"329-342","title":"Priming mechanisms with additions of pyrogenic organic matter to soil","type":"article-journal","volume":"238"},"uris":["http://www.mendeley.com/documents/?uuid=19c7b25c-0a5d-43ca-b064-21394908dfa8"]}],"mendeley":{"formattedCitation":"(DeCiucies et al., 2018)","plainTextFormattedCitation":"(DeCiucies et al., 2018)","previouslyFormattedCitation":"(DeCiucies et al., 2018)"},"properties":{"noteIndex":0},"schema":"https://github.com/citation-style-language/schema/raw/master/csl-citation.json"}</w:instrText>
      </w:r>
      <w:r w:rsidR="000F6247">
        <w:fldChar w:fldCharType="separate"/>
      </w:r>
      <w:r w:rsidR="000F6247" w:rsidRPr="00093C4B">
        <w:rPr>
          <w:noProof/>
        </w:rPr>
        <w:t>(DeCiucies et al., 2018)</w:t>
      </w:r>
      <w:r w:rsidR="000F6247">
        <w:fldChar w:fldCharType="end"/>
      </w:r>
      <w:r w:rsidR="000F6247">
        <w:t xml:space="preserve"> to monitor CO</w:t>
      </w:r>
      <w:r w:rsidR="000F6247" w:rsidRPr="00A56D58">
        <w:rPr>
          <w:vertAlign w:val="subscript"/>
        </w:rPr>
        <w:t>2</w:t>
      </w:r>
      <w:r w:rsidR="000F6247">
        <w:t xml:space="preserve"> concentrations in 60 jars. During each sample collection period, headspace CO</w:t>
      </w:r>
      <w:r w:rsidR="000F6247" w:rsidRPr="008D6636">
        <w:rPr>
          <w:vertAlign w:val="subscript"/>
        </w:rPr>
        <w:t>2</w:t>
      </w:r>
      <w:r w:rsidR="000F6247">
        <w:t xml:space="preserve"> concentrations will be sampled for six minutes, purged for six minutes with CO</w:t>
      </w:r>
      <w:r w:rsidR="000F6247" w:rsidRPr="00F94A8B">
        <w:rPr>
          <w:vertAlign w:val="subscript"/>
        </w:rPr>
        <w:t>2</w:t>
      </w:r>
      <w:r w:rsidR="000F6247">
        <w:t>-free air, and sampled again to determine the starting CO</w:t>
      </w:r>
      <w:r w:rsidR="000F6247" w:rsidRPr="000F6247">
        <w:rPr>
          <w:vertAlign w:val="subscript"/>
        </w:rPr>
        <w:t>2</w:t>
      </w:r>
      <w:r w:rsidR="000F6247">
        <w:t xml:space="preserve"> concentration for the next measurement period. This cycle time has been calibrated to ensure headspace CO</w:t>
      </w:r>
      <w:r w:rsidR="000F6247" w:rsidRPr="008D6636">
        <w:rPr>
          <w:vertAlign w:val="subscript"/>
        </w:rPr>
        <w:t>2</w:t>
      </w:r>
      <w:r w:rsidR="000F6247">
        <w:t xml:space="preserve"> concentrations do not exceed 2%, thereby maintaining an </w:t>
      </w:r>
      <w:proofErr w:type="spellStart"/>
      <w:r w:rsidR="000F6247">
        <w:t>oxic</w:t>
      </w:r>
      <w:proofErr w:type="spellEnd"/>
      <w:r w:rsidR="000F6247">
        <w:t xml:space="preserve"> environment throughout the duration of the experiment </w:t>
      </w:r>
      <w:r w:rsidR="000F6247">
        <w:fldChar w:fldCharType="begin" w:fldLock="1"/>
      </w:r>
      <w:r w:rsidR="000F6247">
        <w:instrText>ADDIN CSL_CITATION {"citationItems":[{"id":"ITEM-1","itemData":{"author":[{"dropping-particle":"","family":"Lynch","given":"Laurel M","non-dropping-particle":"","parse-names":false,"suffix":""},{"dropping-particle":"","family":"Machmuller","given":"Megan B","non-dropping-particle":"","parse-names":false,"suffix":""},{"dropping-particle":"","family":"Cotrufo","given":"M. Francesca","non-dropping-particle":"","parse-names":false,"suffix":""},{"dropping-particle":"","family":"Paul","given":"Eldor A","non-dropping-particle":"","parse-names":false,"suffix":""},{"dropping-particle":"","family":"Wallenstein","given":"Matthew D","non-dropping-particle":"","parse-names":false,"suffix":""}],"container-title":"Soil Biology &amp; Biochemistry","id":"ITEM-1","issued":{"date-parts":[["2018"]]},"page":"134-144","title":"Tracking the fate of fresh carbon in the Arctic tundra: Will shrub expansion alter responses of soil organic matter to warming?","type":"article-journal","volume":"120"},"uris":["http://www.mendeley.com/documents/?uuid=acf21951-02d2-4b69-ab7f-a631abd961c6"]}],"mendeley":{"formattedCitation":"(Lynch et al., 2018)","plainTextFormattedCitation":"(Lynch et al., 2018)","previouslyFormattedCitation":"(Lynch et al., 2018)"},"properties":{"noteIndex":0},"schema":"https://github.com/citation-style-language/schema/raw/master/csl-citation.json"}</w:instrText>
      </w:r>
      <w:r w:rsidR="000F6247">
        <w:fldChar w:fldCharType="separate"/>
      </w:r>
      <w:r w:rsidR="000F6247" w:rsidRPr="00093C4B">
        <w:rPr>
          <w:noProof/>
        </w:rPr>
        <w:t>(Lynch et al., 2018)</w:t>
      </w:r>
      <w:r w:rsidR="000F6247">
        <w:fldChar w:fldCharType="end"/>
      </w:r>
      <w:r w:rsidR="000F6247">
        <w:t xml:space="preserve">. </w:t>
      </w:r>
    </w:p>
    <w:p w14:paraId="195F6DA8" w14:textId="77777777" w:rsidR="00DE7DA9" w:rsidRDefault="00DE7DA9" w:rsidP="0098114A"/>
    <w:p w14:paraId="5F7D5376" w14:textId="3F553895" w:rsidR="00DF3E94" w:rsidRPr="00DF3E94" w:rsidRDefault="002C3519" w:rsidP="00F07BC5">
      <w:r>
        <w:t>While we</w:t>
      </w:r>
      <w:r w:rsidR="00DE7DA9">
        <w:t xml:space="preserve"> will monitor t</w:t>
      </w:r>
      <w:r w:rsidR="000F6247">
        <w:t xml:space="preserve">he initial </w:t>
      </w:r>
      <w:r w:rsidR="00AE00FD">
        <w:t>flush</w:t>
      </w:r>
      <w:r w:rsidR="000F6247">
        <w:t xml:space="preserve"> of CO</w:t>
      </w:r>
      <w:r w:rsidR="000F6247" w:rsidRPr="000F6247">
        <w:rPr>
          <w:vertAlign w:val="subscript"/>
        </w:rPr>
        <w:t>2</w:t>
      </w:r>
      <w:r w:rsidR="000F6247">
        <w:t xml:space="preserve"> </w:t>
      </w:r>
      <w:r w:rsidR="00DE7DA9">
        <w:t>(</w:t>
      </w:r>
      <w:r w:rsidR="000F6247">
        <w:t xml:space="preserve">including time to reach peak respiration, and the slope of the decline </w:t>
      </w:r>
      <w:r w:rsidR="00DE7DA9">
        <w:t xml:space="preserve">towards </w:t>
      </w:r>
      <w:r w:rsidR="000F6247">
        <w:t>basal respiration</w:t>
      </w:r>
      <w:r w:rsidR="00AE00FD">
        <w:t>) this response</w:t>
      </w:r>
      <w:r w:rsidR="000F6247">
        <w:t xml:space="preserve"> is </w:t>
      </w:r>
      <w:r>
        <w:t xml:space="preserve">typically </w:t>
      </w:r>
      <w:r w:rsidR="00AE00FD">
        <w:t>associated with a</w:t>
      </w:r>
      <w:r w:rsidR="006D6B86">
        <w:t xml:space="preserve"> disturbance response and </w:t>
      </w:r>
      <w:r>
        <w:t xml:space="preserve">aggregate destabilization. </w:t>
      </w:r>
      <w:r w:rsidR="00F05871">
        <w:t>Therefore</w:t>
      </w:r>
      <w:r>
        <w:t xml:space="preserve">, we will also </w:t>
      </w:r>
      <w:r w:rsidR="00F05871">
        <w:t>calculate cumulative CO</w:t>
      </w:r>
      <w:r w:rsidR="00F05871" w:rsidRPr="00F05871">
        <w:rPr>
          <w:vertAlign w:val="subscript"/>
        </w:rPr>
        <w:t>2</w:t>
      </w:r>
      <w:r w:rsidR="00F05871">
        <w:t xml:space="preserve"> mineralization over a 30-day incubation period </w:t>
      </w:r>
      <w:r w:rsidR="00AE00FD">
        <w:t>to</w:t>
      </w:r>
      <w:r w:rsidR="00F05871">
        <w:t xml:space="preserve"> capture basal respiration for each site. </w:t>
      </w:r>
      <w:r w:rsidR="00D8069F">
        <w:t>After 30 days</w:t>
      </w:r>
      <w:r w:rsidR="00F05871">
        <w:t>,</w:t>
      </w:r>
      <w:r w:rsidR="00D8069F">
        <w:t xml:space="preserve"> </w:t>
      </w:r>
      <w:r w:rsidR="000F6247">
        <w:t xml:space="preserve">we will amend soils with </w:t>
      </w:r>
      <w:r w:rsidR="00DF3E94" w:rsidRPr="00DF3E94">
        <w:rPr>
          <w:vertAlign w:val="superscript"/>
        </w:rPr>
        <w:t>13</w:t>
      </w:r>
      <w:r w:rsidR="00DF3E94">
        <w:t>C-</w:t>
      </w:r>
      <w:r w:rsidR="000F6247">
        <w:t>glucose (increasing soil C by 1%). The linear increase in CO</w:t>
      </w:r>
      <w:r w:rsidR="000F6247" w:rsidRPr="003963E4">
        <w:rPr>
          <w:vertAlign w:val="subscript"/>
        </w:rPr>
        <w:t>2</w:t>
      </w:r>
      <w:r w:rsidR="000F6247">
        <w:t xml:space="preserve"> </w:t>
      </w:r>
      <w:r w:rsidR="003963E4">
        <w:t xml:space="preserve">mineralization </w:t>
      </w:r>
      <w:r w:rsidR="00C25624">
        <w:t xml:space="preserve">after glucose amendment </w:t>
      </w:r>
      <w:r w:rsidR="000F6247">
        <w:t xml:space="preserve">is directly </w:t>
      </w:r>
      <w:r w:rsidR="003963E4">
        <w:t>proportional</w:t>
      </w:r>
      <w:r w:rsidR="000F6247">
        <w:t xml:space="preserve"> to </w:t>
      </w:r>
      <w:r w:rsidR="003963E4">
        <w:t xml:space="preserve">the concentration of </w:t>
      </w:r>
      <w:r w:rsidR="003963E4">
        <w:rPr>
          <w:i/>
          <w:iCs/>
        </w:rPr>
        <w:t xml:space="preserve">in situ </w:t>
      </w:r>
      <w:r w:rsidR="003963E4">
        <w:t>microbial biomass</w:t>
      </w:r>
      <w:r w:rsidR="00D25FB3">
        <w:t xml:space="preserve"> </w:t>
      </w:r>
      <w:commentRangeStart w:id="102"/>
      <w:commentRangeStart w:id="103"/>
      <w:r w:rsidR="00D25FB3">
        <w:fldChar w:fldCharType="begin" w:fldLock="1"/>
      </w:r>
      <w:r w:rsidR="00780384">
        <w:instrText>ADDIN CSL_CITATION {"citationItems":[{"id":"ITEM-1","itemData":{"ISSN":"0038-0717","author":[{"dropping-particle":"","family":"Fisk","given":"Melany C","non-dropping-particle":"","parse-names":false,"suffix":""},{"dropping-particle":"","family":"Ruether","given":"Kristin F","non-dropping-particle":"","parse-names":false,"suffix":""},{"dropping-particle":"","family":"Yavitt","given":"Joseph B","non-dropping-particle":"","parse-names":false,"suffix":""}],"container-title":"Soil Biology and Biochemistry","id":"ITEM-1","issue":"4","issued":{"date-parts":[["2003"]]},"page":"591-602","publisher":"Elsevier","title":"Microbial activity and functional composition among northern peatland ecosystems","type":"article-journal","volume":"35"},"uris":["http://www.mendeley.com/documents/?uuid=098c12f7-d1fb-497a-aa23-ac56c87696f5"]}],"mendeley":{"formattedCitation":"(Fisk et al., 2003)","plainTextFormattedCitation":"(Fisk et al., 2003)","previouslyFormattedCitation":"(Fisk et al., 2003)"},"properties":{"noteIndex":0},"schema":"https://github.com/citation-style-language/schema/raw/master/csl-citation.json"}</w:instrText>
      </w:r>
      <w:r w:rsidR="00D25FB3">
        <w:fldChar w:fldCharType="separate"/>
      </w:r>
      <w:r w:rsidR="00D25FB3" w:rsidRPr="00D25FB3">
        <w:rPr>
          <w:noProof/>
        </w:rPr>
        <w:t>(Fisk et al., 2003)</w:t>
      </w:r>
      <w:r w:rsidR="00D25FB3">
        <w:fldChar w:fldCharType="end"/>
      </w:r>
      <w:commentRangeEnd w:id="102"/>
      <w:r w:rsidR="00D25FB3">
        <w:rPr>
          <w:rStyle w:val="CommentReference"/>
        </w:rPr>
        <w:commentReference w:id="102"/>
      </w:r>
      <w:commentRangeEnd w:id="103"/>
      <w:r w:rsidR="00900DC1">
        <w:rPr>
          <w:rStyle w:val="CommentReference"/>
        </w:rPr>
        <w:commentReference w:id="103"/>
      </w:r>
      <w:r w:rsidR="00D25FB3">
        <w:t>.</w:t>
      </w:r>
      <w:r w:rsidR="00AB7334">
        <w:t xml:space="preserve"> </w:t>
      </w:r>
      <w:r w:rsidR="003963E4">
        <w:t xml:space="preserve">Substrate-induced respiration </w:t>
      </w:r>
      <w:r w:rsidR="008B29BC">
        <w:t xml:space="preserve">(SIR) </w:t>
      </w:r>
      <w:r w:rsidR="003963E4">
        <w:t xml:space="preserve">can also provide a useful index </w:t>
      </w:r>
      <w:r w:rsidR="000F6247">
        <w:t>of the catabolic potential of the soil community</w:t>
      </w:r>
      <w:r w:rsidR="00780384">
        <w:t xml:space="preserve"> </w:t>
      </w:r>
      <w:r w:rsidR="00780384">
        <w:fldChar w:fldCharType="begin" w:fldLock="1"/>
      </w:r>
      <w:r w:rsidR="00780384">
        <w:instrText>ADDIN CSL_CITATION {"citationItems":[{"id":"ITEM-1","itemData":{"author":[{"dropping-particle":"","family":"Degens","given":"Bradley","non-dropping-particle":"","parse-names":false,"suffix":""}],"container-title":"Microbial communities","id":"ITEM-1","issued":{"date-parts":[["1997"]]},"page":"206-214","publisher":"Springer","title":"A novel approach for assessing the pattern of catabolic potential of soil microbial communities","type":"chapter"},"uris":["http://www.mendeley.com/documents/?uuid=306aa1d5-17cb-48f0-a9b9-8075c4246b00"]}],"mendeley":{"formattedCitation":"(Degens, 1997)","plainTextFormattedCitation":"(Degens, 1997)"},"properties":{"noteIndex":0},"schema":"https://github.com/citation-style-language/schema/raw/master/csl-citation.json"}</w:instrText>
      </w:r>
      <w:r w:rsidR="00780384">
        <w:fldChar w:fldCharType="separate"/>
      </w:r>
      <w:r w:rsidR="00780384" w:rsidRPr="00780384">
        <w:rPr>
          <w:noProof/>
        </w:rPr>
        <w:t>(Degens, 1997)</w:t>
      </w:r>
      <w:r w:rsidR="00780384">
        <w:fldChar w:fldCharType="end"/>
      </w:r>
      <w:r w:rsidR="00780384">
        <w:t>.</w:t>
      </w:r>
      <w:r w:rsidR="006F6541">
        <w:t xml:space="preserve"> </w:t>
      </w:r>
      <w:r w:rsidR="00DF3E94">
        <w:t xml:space="preserve">Using a stable isotope mixing model approach, we will calculate the relative proportion of </w:t>
      </w:r>
      <w:r w:rsidR="00DF3E94" w:rsidRPr="008734D1">
        <w:rPr>
          <w:vertAlign w:val="superscript"/>
        </w:rPr>
        <w:t>13</w:t>
      </w:r>
      <w:r w:rsidR="00DF3E94">
        <w:t xml:space="preserve">C-glucose </w:t>
      </w:r>
      <w:r w:rsidR="00DF3E94">
        <w:rPr>
          <w:i/>
          <w:iCs/>
        </w:rPr>
        <w:t xml:space="preserve">versus </w:t>
      </w:r>
      <w:r w:rsidR="00DF3E94">
        <w:t xml:space="preserve">native SOC assimilated by microbial communities or mineralized to </w:t>
      </w:r>
      <w:r w:rsidR="008734D1" w:rsidRPr="008734D1">
        <w:rPr>
          <w:vertAlign w:val="superscript"/>
        </w:rPr>
        <w:t>13</w:t>
      </w:r>
      <w:r w:rsidR="008734D1">
        <w:t>C-</w:t>
      </w:r>
      <w:r w:rsidR="00DF3E94">
        <w:t>CO</w:t>
      </w:r>
      <w:r w:rsidR="00DF3E94" w:rsidRPr="008734D1">
        <w:rPr>
          <w:vertAlign w:val="subscript"/>
        </w:rPr>
        <w:t>2</w:t>
      </w:r>
      <w:r w:rsidR="00DF3E94">
        <w:t>. This approach will also allow us to determine whether the addition of an easily assimilable substrate results in priming and turnover of SOC or retention of microbial-derived residues belowground</w:t>
      </w:r>
      <w:r w:rsidR="008734D1">
        <w:t xml:space="preserve"> </w:t>
      </w:r>
      <w:r w:rsidR="008734D1">
        <w:fldChar w:fldCharType="begin" w:fldLock="1"/>
      </w:r>
      <w:r w:rsidR="00D25FB3">
        <w:instrText>ADDIN CSL_CITATION {"citationItems":[{"id":"ITEM-1","itemData":{"author":[{"dropping-particle":"","family":"Lynch","given":"Laurel M","non-dropping-particle":"","parse-names":false,"suffix":""},{"dropping-particle":"","family":"Machmuller","given":"Megan B","non-dropping-particle":"","parse-names":false,"suffix":""},{"dropping-particle":"","family":"Cotrufo","given":"M. Francesca","non-dropping-particle":"","parse-names":false,"suffix":""},{"dropping-particle":"","family":"Paul","given":"Eldor A","non-dropping-particle":"","parse-names":false,"suffix":""},{"dropping-particle":"","family":"Wallenstein","given":"Matthew D","non-dropping-particle":"","parse-names":false,"suffix":""}],"container-title":"Soil Biology &amp; Biochemistry","id":"ITEM-1","issued":{"date-parts":[["2018"]]},"page":"134-144","title":"Tracking the fate of fresh carbon in the Arctic tundra: Will shrub expansion alter responses of soil organic matter to warming?","type":"article-journal","volume":"120"},"uris":["http://www.mendeley.com/documents/?uuid=acf21951-02d2-4b69-ab7f-a631abd961c6"]}],"mendeley":{"formattedCitation":"(Lynch et al., 2018)","plainTextFormattedCitation":"(Lynch et al., 2018)","previouslyFormattedCitation":"(Lynch et al., 2018)"},"properties":{"noteIndex":0},"schema":"https://github.com/citation-style-language/schema/raw/master/csl-citation.json"}</w:instrText>
      </w:r>
      <w:r w:rsidR="008734D1">
        <w:fldChar w:fldCharType="separate"/>
      </w:r>
      <w:r w:rsidR="008734D1" w:rsidRPr="008734D1">
        <w:rPr>
          <w:noProof/>
        </w:rPr>
        <w:t>(Lynch et al., 2018)</w:t>
      </w:r>
      <w:r w:rsidR="008734D1">
        <w:fldChar w:fldCharType="end"/>
      </w:r>
      <w:r w:rsidR="00DF3E94">
        <w:t>.</w:t>
      </w:r>
    </w:p>
    <w:p w14:paraId="6B3BF77E" w14:textId="77777777" w:rsidR="00DF3E94" w:rsidRDefault="00DF3E94" w:rsidP="00F07BC5"/>
    <w:p w14:paraId="48E8127B" w14:textId="4E473624" w:rsidR="002226D6" w:rsidRDefault="00DF3E94" w:rsidP="00F07BC5">
      <w:r>
        <w:t>CO</w:t>
      </w:r>
      <w:r w:rsidRPr="00DF3E94">
        <w:rPr>
          <w:vertAlign w:val="subscript"/>
        </w:rPr>
        <w:t>2</w:t>
      </w:r>
      <w:r>
        <w:t xml:space="preserve"> mineralization</w:t>
      </w:r>
      <w:r w:rsidR="000F6247">
        <w:t xml:space="preserve"> dynamics (initial CO</w:t>
      </w:r>
      <w:r w:rsidR="000F6247" w:rsidRPr="008B29BC">
        <w:rPr>
          <w:vertAlign w:val="subscript"/>
        </w:rPr>
        <w:t>2</w:t>
      </w:r>
      <w:r w:rsidR="000F6247">
        <w:t xml:space="preserve"> efflux, cumulative basal respiration </w:t>
      </w:r>
      <w:r w:rsidR="008B29BC">
        <w:t>over a</w:t>
      </w:r>
      <w:r w:rsidR="000F6247">
        <w:t xml:space="preserve"> 30</w:t>
      </w:r>
      <w:r w:rsidR="008B29BC">
        <w:t>-day period</w:t>
      </w:r>
      <w:r w:rsidR="000F6247">
        <w:t xml:space="preserve">, and </w:t>
      </w:r>
      <w:r w:rsidR="008B29BC">
        <w:t>SIR</w:t>
      </w:r>
      <w:r w:rsidR="00AB7334">
        <w:t xml:space="preserve"> response curve</w:t>
      </w:r>
      <w:r w:rsidR="008B29BC">
        <w:t xml:space="preserve">) </w:t>
      </w:r>
      <w:r w:rsidR="000F6247">
        <w:t xml:space="preserve">will be repeated </w:t>
      </w:r>
      <w:r w:rsidR="008B29BC">
        <w:t>at two temperatures, allowing us to calculate a Q</w:t>
      </w:r>
      <w:r w:rsidR="008B29BC" w:rsidRPr="00AB7334">
        <w:rPr>
          <w:vertAlign w:val="subscript"/>
        </w:rPr>
        <w:t>10</w:t>
      </w:r>
      <w:r w:rsidR="008B29BC">
        <w:t xml:space="preserve"> response and</w:t>
      </w:r>
      <w:r w:rsidR="00AE00FD">
        <w:t xml:space="preserve"> to</w:t>
      </w:r>
      <w:r w:rsidR="008B29BC">
        <w:t xml:space="preserve"> </w:t>
      </w:r>
      <w:r w:rsidR="00AB7334">
        <w:t>assess</w:t>
      </w:r>
      <w:r w:rsidR="008B29BC">
        <w:t xml:space="preserve"> </w:t>
      </w:r>
      <w:r w:rsidR="00AE00FD">
        <w:t xml:space="preserve">the </w:t>
      </w:r>
      <w:r w:rsidR="00AB7334">
        <w:t xml:space="preserve">potential </w:t>
      </w:r>
      <w:r w:rsidR="00AE00FD">
        <w:t xml:space="preserve">vulnerability of </w:t>
      </w:r>
      <w:r w:rsidR="008B29BC">
        <w:t xml:space="preserve">SOC </w:t>
      </w:r>
      <w:r w:rsidR="00AE00FD">
        <w:t>t</w:t>
      </w:r>
      <w:r w:rsidR="00E1305B">
        <w:t>o</w:t>
      </w:r>
      <w:r w:rsidR="00AE00FD">
        <w:t xml:space="preserve"> </w:t>
      </w:r>
      <w:r w:rsidR="00AB7334">
        <w:t>mineralization at each site</w:t>
      </w:r>
      <w:r w:rsidR="008B29BC">
        <w:t xml:space="preserve">. </w:t>
      </w:r>
      <w:r w:rsidR="00E1305B">
        <w:t>Accordingly, s</w:t>
      </w:r>
      <w:r w:rsidR="008B29BC">
        <w:t xml:space="preserve">oils will incubated </w:t>
      </w:r>
      <w:r w:rsidR="000F6247">
        <w:t>at 20°C</w:t>
      </w:r>
      <w:r w:rsidR="008B29BC">
        <w:t xml:space="preserve"> to induce</w:t>
      </w:r>
      <w:r w:rsidR="000F6247">
        <w:t xml:space="preserve"> </w:t>
      </w:r>
      <w:r w:rsidR="008B29BC">
        <w:t>the</w:t>
      </w:r>
      <w:r w:rsidR="000F6247">
        <w:t xml:space="preserve"> maximum </w:t>
      </w:r>
      <w:r w:rsidR="008B29BC">
        <w:t xml:space="preserve">potential </w:t>
      </w:r>
      <w:r w:rsidR="000F6247">
        <w:t xml:space="preserve">heterotrophic soil respiration rate </w:t>
      </w:r>
      <w:r w:rsidR="000F6247">
        <w:fldChar w:fldCharType="begin" w:fldLock="1"/>
      </w:r>
      <w:r w:rsidR="000F6247">
        <w:instrText>ADDIN CSL_CITATION {"citationItems":[{"id":"ITEM-1","itemData":{"author":[{"dropping-particle":"","family":"Lal","given":"R","non-dropping-particle":"","parse-names":false,"suffix":""},{"dropping-particle":"","family":"Kimble","given":"J M","non-dropping-particle":"","parse-names":false,"suffix":""},{"dropping-particle":"","family":"Follett","given":"R F","non-dropping-particle":"","parse-names":false,"suffix":""},{"dropping-particle":"","family":"Stewart","given":"B A","non-dropping-particle":"","parse-names":false,"suffix":""}],"id":"ITEM-1","issued":{"date-parts":[["2001"]]},"publisher":"Lewis Press Boca Raton, FL","title":"Assessment Methods for Soil Carbon. Advances in Soil Science","type":"article-journal"},"uris":["http://www.mendeley.com/documents/?uuid=28e349d4-9ced-46f3-8c46-4fd7fbc83a51"]},{"id":"ITEM-2","itemData":{"DOI":"10.1038/ngeo2516","ISSN":"17520908","abstract":"? 2015 Macmillan Publishers Limited. All rights reserved.Soils are an important site of carbon storage. Climate is generally regarded as one of the primary controls over soil organic carbon, but there is still uncertainty about the direction and magnitude of carbon responses to climate change. Here we show that geochemistry, too, is an important controlling factor for soil carbon storage. We measured a range of soil and climate variables at 24 sites along a 4,000-km-long north-south transect of natural grassland and shrubland in Chile and the Antarctic Peninsula, which spans a broad range of climatic and geochemical conditions. We find that soils with high carbon content are characterized by substantial adsorption of carbon compounds onto mineral soil and low rates of respiration per unit of soil carbon; and vice versa for soils with low carbon content. Precipitation and temperature were only secondary predictors for carbon storage, respiration, residence time and stabilization mechanisms. Correlations between climatic variables and carbon variables decreased significantly after removing relationships with geochemical predictors. We conclude that the interactions of climatic and geochemical factors control soil organic carbon storage and turnover, and must be considered for robust prediction of current and future soil carbon storage.","author":[{"dropping-particle":"","family":"Doetterl","given":"Sebastian","non-dropping-particle":"","parse-names":false,"suffix":""},{"dropping-particle":"","family":"Stevens","given":"Antoine","non-dropping-particle":"","parse-names":false,"suffix":""},{"dropping-particle":"","family":"Six","given":"Johan","non-dropping-particle":"","parse-names":false,"suffix":""},{"dropping-particle":"","family":"Merckx","given":"Roel","non-dropping-particle":"","parse-names":false,"suffix":""},{"dropping-particle":"","family":"Oost","given":"Kristof","non-dropping-particle":"Van","parse-names":false,"suffix":""},{"dropping-particle":"","family":"Casanova Pinto","given":"Manuel","non-dropping-particle":"","parse-names":false,"suffix":""},{"dropping-particle":"","family":"Casanova-Katny","given":"Angélica","non-dropping-particle":"","parse-names":false,"suffix":""},{"dropping-particle":"","family":"Muñoz","given":"Cristina","non-dropping-particle":"","parse-names":false,"suffix":""},{"dropping-particle":"","family":"Boudin","given":"Mathieu","non-dropping-particle":"","parse-names":false,"suffix":""},{"dropping-particle":"","family":"Zagal Venegas","given":"Erick","non-dropping-particle":"","parse-names":false,"suffix":""},{"dropping-particle":"","family":"Boeckx","given":"Pascal","non-dropping-particle":"","parse-names":false,"suffix":""}],"container-title":"Nature Geoscience","id":"ITEM-2","issue":"10","issued":{"date-parts":[["2015"]]},"page":"780-783","title":"Soil carbon storage controlled by interactions between geochemistry and climate","type":"article-journal","volume":"8"},"uris":["http://www.mendeley.com/documents/?uuid=b198a130-09e2-49d8-b627-76f47c7a3f6b"]}],"mendeley":{"formattedCitation":"(Doetterl et al., 2015; Lal et al., 2001)","plainTextFormattedCitation":"(Doetterl et al., 2015; Lal et al., 2001)","previouslyFormattedCitation":"(Doetterl et al., 2015; Lal et al., 2001)"},"properties":{"noteIndex":0},"schema":"https://github.com/citation-style-language/schema/raw/master/csl-citation.json"}</w:instrText>
      </w:r>
      <w:r w:rsidR="000F6247">
        <w:fldChar w:fldCharType="separate"/>
      </w:r>
      <w:r w:rsidR="000F6247" w:rsidRPr="00093C4B">
        <w:rPr>
          <w:noProof/>
        </w:rPr>
        <w:t>(Doetterl et al., 2015; Lal et al., 2001)</w:t>
      </w:r>
      <w:r w:rsidR="000F6247">
        <w:fldChar w:fldCharType="end"/>
      </w:r>
      <w:r w:rsidR="000F6247">
        <w:t>, and at 10°C</w:t>
      </w:r>
      <w:r w:rsidR="003B6657">
        <w:t xml:space="preserve"> to represent mean</w:t>
      </w:r>
      <w:r w:rsidR="002A472B">
        <w:t xml:space="preserve"> July</w:t>
      </w:r>
      <w:r w:rsidR="003B6657">
        <w:t xml:space="preserve"> temperature conditions experienced by Arctic samples</w:t>
      </w:r>
      <w:r w:rsidR="002A472B">
        <w:t xml:space="preserve"> collected from northern Alaska</w:t>
      </w:r>
      <w:r w:rsidR="003B6657">
        <w:t xml:space="preserve"> </w:t>
      </w:r>
      <w:r w:rsidR="000F6247">
        <w:fldChar w:fldCharType="begin" w:fldLock="1"/>
      </w:r>
      <w:r w:rsidR="008734D1">
        <w:instrText>ADDIN CSL_CITATION {"citationItems":[{"id":"ITEM-1","itemData":{"author":[{"dropping-particle":"","family":"Lynch","given":"Laurel M","non-dropping-particle":"","parse-names":false,"suffix":""},{"dropping-particle":"","family":"Machmuller","given":"Megan B","non-dropping-particle":"","parse-names":false,"suffix":""},{"dropping-particle":"","family":"Cotrufo","given":"M. Francesca","non-dropping-particle":"","parse-names":false,"suffix":""},{"dropping-particle":"","family":"Paul","given":"Eldor A","non-dropping-particle":"","parse-names":false,"suffix":""},{"dropping-particle":"","family":"Wallenstein","given":"Matthew D","non-dropping-particle":"","parse-names":false,"suffix":""}],"container-title":"Soil Biology &amp; Biochemistry","id":"ITEM-1","issued":{"date-parts":[["2018"]]},"page":"134-144","title":"Tracking the fate of fresh carbon in the Arctic tundra: Will shrub expansion alter responses of soil organic matter to warming?","type":"article-journal","volume":"120"},"uris":["http://www.mendeley.com/documents/?uuid=acf21951-02d2-4b69-ab7f-a631abd961c6"]}],"mendeley":{"formattedCitation":"(Lynch et al., 2018)","plainTextFormattedCitation":"(Lynch et al., 2018)","previouslyFormattedCitation":"(Lynch et al., 2018)"},"properties":{"noteIndex":0},"schema":"https://github.com/citation-style-language/schema/raw/master/csl-citation.json"}</w:instrText>
      </w:r>
      <w:r w:rsidR="000F6247">
        <w:fldChar w:fldCharType="separate"/>
      </w:r>
      <w:r w:rsidR="000F6247" w:rsidRPr="000F6247">
        <w:rPr>
          <w:noProof/>
        </w:rPr>
        <w:t>(Lynch et al., 2018)</w:t>
      </w:r>
      <w:r w:rsidR="000F6247">
        <w:fldChar w:fldCharType="end"/>
      </w:r>
      <w:r w:rsidR="000F6247">
        <w:t xml:space="preserve">. </w:t>
      </w:r>
      <w:r w:rsidR="00F07BC5">
        <w:t xml:space="preserve">These combined mineralization studies will allow us to </w:t>
      </w:r>
      <w:r w:rsidR="00BB7B80">
        <w:t xml:space="preserve">probe how soil efflux rates are related to the underlying complexity of DOC pools, microbial communities, and their functional </w:t>
      </w:r>
      <w:commentRangeStart w:id="104"/>
      <w:r w:rsidR="00BB7B80">
        <w:t>attributes</w:t>
      </w:r>
      <w:commentRangeEnd w:id="104"/>
      <w:r w:rsidR="00900DC1">
        <w:rPr>
          <w:rStyle w:val="CommentReference"/>
        </w:rPr>
        <w:commentReference w:id="104"/>
      </w:r>
      <w:r w:rsidR="00BB7B80">
        <w:t>.</w:t>
      </w:r>
    </w:p>
    <w:p w14:paraId="695178CC" w14:textId="77777777" w:rsidR="002226D6" w:rsidRDefault="002226D6" w:rsidP="00D2766C">
      <w:pPr>
        <w:ind w:firstLine="720"/>
      </w:pPr>
    </w:p>
    <w:p w14:paraId="26AB6071" w14:textId="1EDD56FE" w:rsidR="00711115" w:rsidRDefault="00711115">
      <w:pPr>
        <w:rPr>
          <w:b/>
          <w:bCs/>
        </w:rPr>
      </w:pPr>
    </w:p>
    <w:p w14:paraId="11226076" w14:textId="60621C42" w:rsidR="001966DA" w:rsidRDefault="001966DA" w:rsidP="00D2766C">
      <w:pPr>
        <w:jc w:val="center"/>
        <w:rPr>
          <w:b/>
          <w:bCs/>
        </w:rPr>
      </w:pPr>
      <w:r>
        <w:rPr>
          <w:b/>
          <w:bCs/>
        </w:rPr>
        <w:t xml:space="preserve">3. </w:t>
      </w:r>
      <w:r w:rsidR="009C0264">
        <w:rPr>
          <w:b/>
          <w:bCs/>
        </w:rPr>
        <w:t>INTELLECUTAL MERIT</w:t>
      </w:r>
    </w:p>
    <w:p w14:paraId="2EE3005F" w14:textId="77777777" w:rsidR="00D2766C" w:rsidRDefault="00D2766C" w:rsidP="00D2766C">
      <w:pPr>
        <w:jc w:val="center"/>
        <w:rPr>
          <w:b/>
          <w:bCs/>
        </w:rPr>
      </w:pPr>
    </w:p>
    <w:p w14:paraId="2CD759E6" w14:textId="6BBB2514" w:rsidR="00901D4A" w:rsidRDefault="001966DA" w:rsidP="00901D4A">
      <w:pPr>
        <w:jc w:val="center"/>
        <w:rPr>
          <w:b/>
          <w:bCs/>
        </w:rPr>
      </w:pPr>
      <w:r>
        <w:rPr>
          <w:b/>
          <w:bCs/>
        </w:rPr>
        <w:t>4</w:t>
      </w:r>
      <w:r w:rsidR="00901D4A">
        <w:rPr>
          <w:b/>
          <w:bCs/>
        </w:rPr>
        <w:t>. BROADER IMPACTS</w:t>
      </w:r>
    </w:p>
    <w:p w14:paraId="5CA0A8DD" w14:textId="77777777" w:rsidR="00901D4A" w:rsidRDefault="00901D4A" w:rsidP="00901D4A">
      <w:pPr>
        <w:rPr>
          <w:i/>
          <w:iCs/>
          <w:color w:val="222222"/>
          <w:shd w:val="clear" w:color="auto" w:fill="FFFFFF"/>
        </w:rPr>
      </w:pPr>
    </w:p>
    <w:p w14:paraId="1A7B1E19" w14:textId="77777777" w:rsidR="00901D4A" w:rsidRDefault="00901D4A" w:rsidP="00901D4A">
      <w:pPr>
        <w:jc w:val="center"/>
        <w:rPr>
          <w:i/>
          <w:iCs/>
          <w:color w:val="222222"/>
          <w:shd w:val="clear" w:color="auto" w:fill="FFFFFF"/>
        </w:rPr>
      </w:pPr>
      <w:r w:rsidRPr="00C87683">
        <w:rPr>
          <w:i/>
          <w:iCs/>
          <w:color w:val="222222"/>
          <w:shd w:val="clear" w:color="auto" w:fill="FFFFFF"/>
        </w:rPr>
        <w:t xml:space="preserve">Imagination is more important than knowledge. Knowledge is limited. </w:t>
      </w:r>
    </w:p>
    <w:p w14:paraId="29D309A0" w14:textId="23ECBC50" w:rsidR="00B34637" w:rsidRDefault="00901D4A" w:rsidP="00B34637">
      <w:pPr>
        <w:jc w:val="center"/>
        <w:rPr>
          <w:i/>
          <w:iCs/>
          <w:color w:val="222222"/>
          <w:shd w:val="clear" w:color="auto" w:fill="FFFFFF"/>
        </w:rPr>
      </w:pPr>
      <w:r w:rsidRPr="00C87683">
        <w:rPr>
          <w:i/>
          <w:iCs/>
          <w:color w:val="222222"/>
          <w:shd w:val="clear" w:color="auto" w:fill="FFFFFF"/>
        </w:rPr>
        <w:t>Imagination encircles the world.</w:t>
      </w:r>
      <w:r>
        <w:rPr>
          <w:i/>
          <w:iCs/>
          <w:color w:val="222222"/>
          <w:shd w:val="clear" w:color="auto" w:fill="FFFFFF"/>
        </w:rPr>
        <w:t xml:space="preserve"> –Albert Einstein</w:t>
      </w:r>
    </w:p>
    <w:p w14:paraId="4C011FE7" w14:textId="77777777" w:rsidR="0042066D" w:rsidRDefault="0042066D" w:rsidP="00B34637">
      <w:pPr>
        <w:jc w:val="center"/>
        <w:rPr>
          <w:i/>
          <w:iCs/>
          <w:color w:val="222222"/>
          <w:shd w:val="clear" w:color="auto" w:fill="FFFFFF"/>
        </w:rPr>
      </w:pPr>
    </w:p>
    <w:p w14:paraId="0D030461" w14:textId="231CC55E" w:rsidR="00901D4A" w:rsidRDefault="00901D4A" w:rsidP="00B34637">
      <w:r>
        <w:t>In 1878</w:t>
      </w:r>
      <w:r w:rsidR="00AC7D64">
        <w:t>,</w:t>
      </w:r>
      <w:r>
        <w:t xml:space="preserve"> J.H. van ‘t Hoff gave an inaugural address at the University of Amsterdam titled </w:t>
      </w:r>
      <w:proofErr w:type="spellStart"/>
      <w:r w:rsidRPr="00DB2F4C">
        <w:rPr>
          <w:i/>
          <w:iCs/>
        </w:rPr>
        <w:t>Verbeeldingskracht</w:t>
      </w:r>
      <w:proofErr w:type="spellEnd"/>
      <w:r w:rsidRPr="00DB2F4C">
        <w:rPr>
          <w:i/>
          <w:iCs/>
        </w:rPr>
        <w:t xml:space="preserve"> in de </w:t>
      </w:r>
      <w:proofErr w:type="spellStart"/>
      <w:r w:rsidRPr="00DB2F4C">
        <w:rPr>
          <w:i/>
          <w:iCs/>
        </w:rPr>
        <w:t>Wetenschap</w:t>
      </w:r>
      <w:proofErr w:type="spellEnd"/>
      <w:r>
        <w:rPr>
          <w:i/>
          <w:iCs/>
        </w:rPr>
        <w:t xml:space="preserve"> </w:t>
      </w:r>
      <w:r>
        <w:t xml:space="preserve">(The power of imagination in Science), in which he concluded that the most prominent scientists </w:t>
      </w:r>
      <w:r w:rsidR="00A649AE">
        <w:t xml:space="preserve">are uniquely gifted with </w:t>
      </w:r>
      <w:r>
        <w:t>this quality</w:t>
      </w:r>
      <w:r w:rsidR="009322D9">
        <w:t xml:space="preserve"> </w:t>
      </w:r>
      <w:r>
        <w:fldChar w:fldCharType="begin" w:fldLock="1"/>
      </w:r>
      <w:r w:rsidR="00D167BD">
        <w:instrText>ADDIN CSL_CITATION {"citationItems":[{"id":"ITEM-1","itemData":{"container-title":"Nobel Media AB 2020","id":"ITEM-1","issued":{"date-parts":[["0"]]},"title":"Jacobus H. van ‘t Hoff – Nobel Lecture","type":"webpage"},"uris":["http://www.mendeley.com/documents/?uuid=344d3dc1-6b8e-4d31-b818-f47a3b8d518e"]}],"mendeley":{"formattedCitation":"(“Jacobus H. van ‘t Hoff – Nobel Lecture,” n.d.)","plainTextFormattedCitation":"(“Jacobus H. van ‘t Hoff – Nobel Lecture,” n.d.)","previouslyFormattedCitation":"(“Jacobus H. van ‘t Hoff – Nobel Lecture,” n.d.)"},"properties":{"noteIndex":0},"schema":"https://github.com/citation-style-language/schema/raw/master/csl-citation.json"}</w:instrText>
      </w:r>
      <w:r>
        <w:fldChar w:fldCharType="separate"/>
      </w:r>
      <w:r w:rsidR="00093C4B" w:rsidRPr="00093C4B">
        <w:rPr>
          <w:noProof/>
        </w:rPr>
        <w:t>(“Jacobus H. van ‘t Hoff – Nobel Lecture,” n.d.)</w:t>
      </w:r>
      <w:r>
        <w:fldChar w:fldCharType="end"/>
      </w:r>
      <w:r>
        <w:t xml:space="preserve">. </w:t>
      </w:r>
      <w:r w:rsidR="009322D9">
        <w:t xml:space="preserve">J. H. </w:t>
      </w:r>
      <w:r>
        <w:t xml:space="preserve">van ‘t Hoff </w:t>
      </w:r>
      <w:r w:rsidR="00B44C40">
        <w:t xml:space="preserve">was </w:t>
      </w:r>
      <w:r>
        <w:t xml:space="preserve">later </w:t>
      </w:r>
      <w:r w:rsidR="00B44C40">
        <w:t>awarded</w:t>
      </w:r>
      <w:r>
        <w:t xml:space="preserve"> the first Nobel Prize in Chemistry (1901)—for his work on stereochemistry and the theory of dilute solutions—and is </w:t>
      </w:r>
      <w:r w:rsidR="009322D9">
        <w:t xml:space="preserve">now </w:t>
      </w:r>
      <w:r>
        <w:t xml:space="preserve">considered a founder of physical chemistry. </w:t>
      </w:r>
    </w:p>
    <w:p w14:paraId="47CBB429" w14:textId="77777777" w:rsidR="00901D4A" w:rsidRDefault="00901D4A" w:rsidP="00901D4A"/>
    <w:p w14:paraId="31C21094" w14:textId="18510326" w:rsidR="00901D4A" w:rsidRDefault="000C6D3C" w:rsidP="00901D4A">
      <w:r>
        <w:t>Although i</w:t>
      </w:r>
      <w:r w:rsidR="00901D4A">
        <w:t>nstruction within the arts i</w:t>
      </w:r>
      <w:r w:rsidR="007408CE">
        <w:t>s</w:t>
      </w:r>
      <w:r w:rsidR="00901D4A">
        <w:t xml:space="preserve"> thought to improve students’ creativity, spatial reasoning, observational acuity, objectivity</w:t>
      </w:r>
      <w:r w:rsidR="00082062">
        <w:t>,</w:t>
      </w:r>
      <w:r w:rsidR="00901D4A">
        <w:t xml:space="preserve"> and perseverance</w:t>
      </w:r>
      <w:r w:rsidR="009322D9">
        <w:t xml:space="preserve"> </w:t>
      </w:r>
      <w:r>
        <w:rPr>
          <w:color w:val="000000"/>
          <w:shd w:val="clear" w:color="auto" w:fill="FFFFFF"/>
        </w:rPr>
        <w:fldChar w:fldCharType="begin" w:fldLock="1"/>
      </w:r>
      <w:r w:rsidR="00D167BD">
        <w:rPr>
          <w:color w:val="000000"/>
          <w:shd w:val="clear" w:color="auto" w:fill="FFFFFF"/>
        </w:rPr>
        <w:instrText>ADDIN CSL_CITATION {"citationItems":[{"id":"ITEM-1","itemData":{"author":[{"dropping-particle":"","family":"Gurnon","given":"Daniel","non-dropping-particle":"","parse-names":false,"suffix":""},{"dropping-particle":"","family":"Voss-Andreae","given":"Julian","non-dropping-particle":"","parse-names":false,"suffix":""},{"dropping-particle":"","family":"Stanley","given":"Jacob","non-dropping-particle":"","parse-names":false,"suffix":""}],"container-title":"PLoS biology","id":"ITEM-1","issue":"2","issued":{"date-parts":[["2013"]]},"publisher":"Public Library of Science","title":"Integrating art and science in undergraduate education","type":"article-journal","volume":"11"},"uris":["http://www.mendeley.com/documents/?uuid=ff00d3d2-8dac-4a9a-aa23-993ef6577b43"]}],"mendeley":{"formattedCitation":"(Gurnon et al., 2013)","plainTextFormattedCitation":"(Gurnon et al., 2013)","previouslyFormattedCitation":"(Gurnon et al., 2013)"},"properties":{"noteIndex":0},"schema":"https://github.com/citation-style-language/schema/raw/master/csl-citation.json"}</w:instrText>
      </w:r>
      <w:r>
        <w:rPr>
          <w:color w:val="000000"/>
          <w:shd w:val="clear" w:color="auto" w:fill="FFFFFF"/>
        </w:rPr>
        <w:fldChar w:fldCharType="separate"/>
      </w:r>
      <w:r w:rsidR="00093C4B" w:rsidRPr="00093C4B">
        <w:rPr>
          <w:noProof/>
          <w:color w:val="000000"/>
          <w:shd w:val="clear" w:color="auto" w:fill="FFFFFF"/>
        </w:rPr>
        <w:t>(Gurnon et al., 2013)</w:t>
      </w:r>
      <w:r>
        <w:rPr>
          <w:color w:val="000000"/>
          <w:shd w:val="clear" w:color="auto" w:fill="FFFFFF"/>
        </w:rPr>
        <w:fldChar w:fldCharType="end"/>
      </w:r>
      <w:r w:rsidR="00901D4A">
        <w:t xml:space="preserve">, </w:t>
      </w:r>
      <w:r>
        <w:t xml:space="preserve">the humanities </w:t>
      </w:r>
      <w:r w:rsidR="00901D4A">
        <w:t xml:space="preserve">are </w:t>
      </w:r>
      <w:r w:rsidR="00093C4B">
        <w:t xml:space="preserve">often </w:t>
      </w:r>
      <w:r w:rsidR="00901D4A">
        <w:t xml:space="preserve">marginalized in </w:t>
      </w:r>
      <w:r w:rsidR="002132A5">
        <w:t xml:space="preserve">science </w:t>
      </w:r>
      <w:r w:rsidR="00901D4A">
        <w:t>curricula</w:t>
      </w:r>
      <w:r w:rsidR="009322D9">
        <w:t xml:space="preserve"> </w:t>
      </w:r>
      <w:r w:rsidR="00901D4A">
        <w:fldChar w:fldCharType="begin" w:fldLock="1"/>
      </w:r>
      <w:r w:rsidR="00D167BD">
        <w:instrText>ADDIN CSL_CITATION {"citationItems":[{"id":"ITEM-1","itemData":{"ISSN":"1939-7062","author":[{"dropping-particle":"","family":"Root-Bernstein","given":"Robert","non-dropping-particle":"","parse-names":false,"suffix":""},{"dropping-particle":"","family":"Allen","given":"Lindsay","non-dropping-particle":"","parse-names":false,"suffix":""},{"dropping-particle":"","family":"Beach","given":"Leighanna","non-dropping-particle":"","parse-names":false,"suffix":""},{"dropping-particle":"","family":"Bhadula","given":"Ragini","non-dropping-particle":"","parse-names":false,"suffix":""},{"dropping-particle":"","family":"Fast","given":"Justin","non-dropping-particle":"","parse-names":false,"suffix":""},{"dropping-particle":"","family":"Hosey","given":"Chelsea","non-dropping-particle":"","parse-names":false,"suffix":""},{"dropping-particle":"","family":"Kremkow","given":"Benjamin","non-dropping-particle":"","parse-names":false,"suffix":""},{"dropping-particle":"","family":"Lapp","given":"Jacqueline","non-dropping-particle":"","parse-names":false,"suffix":""},{"dropping-particle":"","family":"Lonc","given":"Kaitlin","non-dropping-particle":"","parse-names":false,"suffix":""},{"dropping-particle":"","family":"Pawelec","given":"Kendell","non-dropping-particle":"","parse-names":false,"suffix":""}],"container-title":"Journal of Psychology of Science and Technology","id":"ITEM-1","issued":{"date-parts":[["2008"]]},"publisher":"Springer Publishing","title":"Arts foster scientific success: avocations of nobel, national academy, royal society, and sigma xi members.","type":"article-journal"},"uris":["http://www.mendeley.com/documents/?uuid=26aa9814-4bb0-4706-94aa-dcc961b87185"]}],"mendeley":{"formattedCitation":"(Root-Bernstein et al., 2008)","plainTextFormattedCitation":"(Root-Bernstein et al., 2008)","previouslyFormattedCitation":"(Root-Bernstein et al., 2008)"},"properties":{"noteIndex":0},"schema":"https://github.com/citation-style-language/schema/raw/master/csl-citation.json"}</w:instrText>
      </w:r>
      <w:r w:rsidR="00901D4A">
        <w:fldChar w:fldCharType="separate"/>
      </w:r>
      <w:r w:rsidR="00093C4B" w:rsidRPr="00093C4B">
        <w:rPr>
          <w:noProof/>
        </w:rPr>
        <w:t>(Root-Bernstein et al., 2008)</w:t>
      </w:r>
      <w:r w:rsidR="00901D4A">
        <w:fldChar w:fldCharType="end"/>
      </w:r>
      <w:r w:rsidR="00901D4A">
        <w:t>.</w:t>
      </w:r>
      <w:r w:rsidR="00B34637">
        <w:t xml:space="preserve"> We will develop course material and</w:t>
      </w:r>
      <w:r w:rsidR="00D475D6">
        <w:t xml:space="preserve"> promote</w:t>
      </w:r>
      <w:r w:rsidR="00B34637">
        <w:t xml:space="preserve"> informal gatherings to foster interdisciplinary communication and collaboration between the arts and sciences at two land-grant institutions: Cornell University and the University of Idaho. </w:t>
      </w:r>
      <w:r w:rsidR="00625881">
        <w:t>B</w:t>
      </w:r>
      <w:r w:rsidR="002132A5">
        <w:t xml:space="preserve">ased on our previous work at Cornell University (Fig. XY), we </w:t>
      </w:r>
      <w:r w:rsidR="002132A5">
        <w:lastRenderedPageBreak/>
        <w:t xml:space="preserve">propose to implement </w:t>
      </w:r>
      <w:r w:rsidR="00625881">
        <w:t>a transformative approach</w:t>
      </w:r>
      <w:r w:rsidR="009B302F">
        <w:t xml:space="preserve"> tha</w:t>
      </w:r>
      <w:r w:rsidR="00B45731">
        <w:t>t utilizes artistic practices to explore scientific themes, broadens collaborations between disciplines, enhances educational tools in the sciences, and expands communication of scientific insights outside the university</w:t>
      </w:r>
      <w:r w:rsidR="00625881">
        <w:t>.</w:t>
      </w:r>
    </w:p>
    <w:p w14:paraId="7D02C7F1" w14:textId="77777777" w:rsidR="00901D4A" w:rsidRDefault="00901D4A" w:rsidP="00901D4A"/>
    <w:p w14:paraId="6EBD6202" w14:textId="2BDB767F" w:rsidR="00901D4A" w:rsidRDefault="00F73328" w:rsidP="00901D4A">
      <w:pPr>
        <w:jc w:val="center"/>
      </w:pPr>
      <w:r w:rsidRPr="00F73328">
        <w:rPr>
          <w:noProof/>
          <w:snapToGrid w:val="0"/>
          <w:color w:val="000000"/>
          <w:w w:val="0"/>
          <w:sz w:val="0"/>
          <w:szCs w:val="0"/>
          <w:u w:color="000000"/>
          <w:bdr w:val="none" w:sz="0" w:space="0" w:color="000000"/>
          <w:shd w:val="clear" w:color="000000" w:fill="000000"/>
          <w:lang w:eastAsia="x-none" w:bidi="x-none"/>
        </w:rPr>
        <w:drawing>
          <wp:inline distT="0" distB="0" distL="0" distR="0" wp14:anchorId="1D5DB051" wp14:editId="2EE70761">
            <wp:extent cx="5943600" cy="161544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1615440"/>
                    </a:xfrm>
                    <a:prstGeom prst="rect">
                      <a:avLst/>
                    </a:prstGeom>
                  </pic:spPr>
                </pic:pic>
              </a:graphicData>
            </a:graphic>
          </wp:inline>
        </w:drawing>
      </w:r>
      <w:r w:rsidR="007408CE" w:rsidRPr="007408CE">
        <w:rPr>
          <w:snapToGrid w:val="0"/>
          <w:color w:val="000000"/>
          <w:w w:val="0"/>
          <w:sz w:val="0"/>
          <w:szCs w:val="0"/>
          <w:u w:color="000000"/>
          <w:bdr w:val="none" w:sz="0" w:space="0" w:color="000000"/>
          <w:shd w:val="clear" w:color="000000" w:fill="000000"/>
          <w:lang w:val="x-none" w:eastAsia="x-none" w:bidi="x-none"/>
        </w:rPr>
        <w:t xml:space="preserve"> </w:t>
      </w:r>
    </w:p>
    <w:p w14:paraId="7265D17F" w14:textId="2E98E131" w:rsidR="00901D4A" w:rsidRPr="00F563EA" w:rsidRDefault="007408CE" w:rsidP="002E1909">
      <w:pPr>
        <w:jc w:val="both"/>
        <w:rPr>
          <w:sz w:val="20"/>
          <w:szCs w:val="20"/>
        </w:rPr>
      </w:pPr>
      <w:r w:rsidRPr="00F563EA">
        <w:rPr>
          <w:sz w:val="20"/>
          <w:szCs w:val="20"/>
        </w:rPr>
        <w:t xml:space="preserve">Figure XY: </w:t>
      </w:r>
      <w:r w:rsidR="003923EF">
        <w:rPr>
          <w:sz w:val="20"/>
          <w:szCs w:val="20"/>
        </w:rPr>
        <w:t>“Fifty Shades of Soil” e</w:t>
      </w:r>
      <w:r w:rsidR="009B302F" w:rsidRPr="00F563EA">
        <w:rPr>
          <w:sz w:val="20"/>
          <w:szCs w:val="20"/>
        </w:rPr>
        <w:t xml:space="preserve">xhibition </w:t>
      </w:r>
      <w:r w:rsidR="003923EF">
        <w:rPr>
          <w:sz w:val="20"/>
          <w:szCs w:val="20"/>
        </w:rPr>
        <w:t>exploring</w:t>
      </w:r>
      <w:r w:rsidR="009B302F" w:rsidRPr="00F563EA">
        <w:rPr>
          <w:sz w:val="20"/>
          <w:szCs w:val="20"/>
        </w:rPr>
        <w:t xml:space="preserve"> the diversity of</w:t>
      </w:r>
      <w:r w:rsidR="004B17DF" w:rsidRPr="004B17DF">
        <w:rPr>
          <w:sz w:val="20"/>
          <w:szCs w:val="20"/>
        </w:rPr>
        <w:t xml:space="preserve"> </w:t>
      </w:r>
      <w:r w:rsidR="004B17DF">
        <w:rPr>
          <w:sz w:val="20"/>
          <w:szCs w:val="20"/>
        </w:rPr>
        <w:t>soils collected for th</w:t>
      </w:r>
      <w:r w:rsidR="00F73328">
        <w:rPr>
          <w:sz w:val="20"/>
          <w:szCs w:val="20"/>
        </w:rPr>
        <w:t>is</w:t>
      </w:r>
      <w:r w:rsidR="004B17DF">
        <w:rPr>
          <w:sz w:val="20"/>
          <w:szCs w:val="20"/>
        </w:rPr>
        <w:t xml:space="preserve"> prop</w:t>
      </w:r>
      <w:r w:rsidR="004B17DF" w:rsidRPr="004B17DF">
        <w:rPr>
          <w:sz w:val="20"/>
          <w:szCs w:val="20"/>
        </w:rPr>
        <w:t>o</w:t>
      </w:r>
      <w:r w:rsidR="004B17DF">
        <w:rPr>
          <w:sz w:val="20"/>
          <w:szCs w:val="20"/>
        </w:rPr>
        <w:t>s</w:t>
      </w:r>
      <w:r w:rsidR="004B17DF" w:rsidRPr="004B17DF">
        <w:rPr>
          <w:sz w:val="20"/>
          <w:szCs w:val="20"/>
        </w:rPr>
        <w:t>ed</w:t>
      </w:r>
      <w:r w:rsidR="009B302F" w:rsidRPr="00F563EA">
        <w:rPr>
          <w:sz w:val="20"/>
          <w:szCs w:val="20"/>
        </w:rPr>
        <w:t xml:space="preserve"> project</w:t>
      </w:r>
      <w:r w:rsidR="00F73328">
        <w:rPr>
          <w:sz w:val="20"/>
          <w:szCs w:val="20"/>
        </w:rPr>
        <w:t>. Traditional c</w:t>
      </w:r>
      <w:r w:rsidR="003923EF" w:rsidRPr="003923EF">
        <w:rPr>
          <w:sz w:val="20"/>
          <w:szCs w:val="20"/>
        </w:rPr>
        <w:t xml:space="preserve">limate and biogeochemical data for each soil can be seen marching behind the figurines and up the walls of the installation </w:t>
      </w:r>
      <w:r w:rsidR="009B302F" w:rsidRPr="00F563EA">
        <w:rPr>
          <w:sz w:val="20"/>
          <w:szCs w:val="20"/>
        </w:rPr>
        <w:t>(</w:t>
      </w:r>
      <w:proofErr w:type="spellStart"/>
      <w:r w:rsidR="009B302F" w:rsidRPr="00F563EA">
        <w:rPr>
          <w:sz w:val="20"/>
          <w:szCs w:val="20"/>
        </w:rPr>
        <w:t>Tjaden</w:t>
      </w:r>
      <w:proofErr w:type="spellEnd"/>
      <w:r w:rsidR="009B302F" w:rsidRPr="00F563EA">
        <w:rPr>
          <w:sz w:val="20"/>
          <w:szCs w:val="20"/>
        </w:rPr>
        <w:t xml:space="preserve"> Hall, Cornell University, November 2019</w:t>
      </w:r>
      <w:r w:rsidR="003923EF">
        <w:rPr>
          <w:sz w:val="20"/>
          <w:szCs w:val="20"/>
        </w:rPr>
        <w:t xml:space="preserve">; collaboration between </w:t>
      </w:r>
      <w:r w:rsidR="005D0D59">
        <w:rPr>
          <w:sz w:val="20"/>
          <w:szCs w:val="20"/>
        </w:rPr>
        <w:t xml:space="preserve">the French artist </w:t>
      </w:r>
      <w:proofErr w:type="spellStart"/>
      <w:r w:rsidR="005D0D59">
        <w:rPr>
          <w:sz w:val="20"/>
          <w:szCs w:val="20"/>
        </w:rPr>
        <w:t>Karine</w:t>
      </w:r>
      <w:proofErr w:type="spellEnd"/>
      <w:r w:rsidR="005D0D59">
        <w:rPr>
          <w:sz w:val="20"/>
          <w:szCs w:val="20"/>
        </w:rPr>
        <w:t xml:space="preserve"> </w:t>
      </w:r>
      <w:proofErr w:type="spellStart"/>
      <w:r w:rsidR="005D0D59">
        <w:rPr>
          <w:sz w:val="20"/>
          <w:szCs w:val="20"/>
        </w:rPr>
        <w:t>Bonneval</w:t>
      </w:r>
      <w:proofErr w:type="spellEnd"/>
      <w:r w:rsidR="00B45731">
        <w:rPr>
          <w:sz w:val="20"/>
          <w:szCs w:val="20"/>
        </w:rPr>
        <w:t xml:space="preserve"> </w:t>
      </w:r>
      <w:r w:rsidR="00B45731" w:rsidRPr="00C661A2">
        <w:rPr>
          <w:sz w:val="20"/>
          <w:szCs w:val="20"/>
        </w:rPr>
        <w:t>(https://www.karinebonneval.com)</w:t>
      </w:r>
      <w:r w:rsidR="005D0D59">
        <w:rPr>
          <w:sz w:val="20"/>
          <w:szCs w:val="20"/>
        </w:rPr>
        <w:t>, Laurel Lynch, Johannes Lehmann</w:t>
      </w:r>
      <w:r w:rsidR="009B302F" w:rsidRPr="00F563EA">
        <w:rPr>
          <w:sz w:val="20"/>
          <w:szCs w:val="20"/>
        </w:rPr>
        <w:t xml:space="preserve">). </w:t>
      </w:r>
      <w:r w:rsidR="005D0D59">
        <w:rPr>
          <w:sz w:val="20"/>
          <w:szCs w:val="20"/>
        </w:rPr>
        <w:t>Ms</w:t>
      </w:r>
      <w:r w:rsidR="009322D9">
        <w:rPr>
          <w:sz w:val="20"/>
          <w:szCs w:val="20"/>
        </w:rPr>
        <w:t>.</w:t>
      </w:r>
      <w:r w:rsidR="009B302F" w:rsidRPr="00F563EA">
        <w:rPr>
          <w:sz w:val="20"/>
          <w:szCs w:val="20"/>
        </w:rPr>
        <w:t xml:space="preserve"> </w:t>
      </w:r>
      <w:proofErr w:type="spellStart"/>
      <w:r w:rsidR="009B302F" w:rsidRPr="00F563EA">
        <w:rPr>
          <w:sz w:val="20"/>
          <w:szCs w:val="20"/>
        </w:rPr>
        <w:t>Bonneval</w:t>
      </w:r>
      <w:proofErr w:type="spellEnd"/>
      <w:r w:rsidR="005D0D59">
        <w:rPr>
          <w:sz w:val="20"/>
          <w:szCs w:val="20"/>
        </w:rPr>
        <w:t xml:space="preserve"> </w:t>
      </w:r>
      <w:r w:rsidR="009B302F" w:rsidRPr="00F563EA">
        <w:rPr>
          <w:sz w:val="20"/>
          <w:szCs w:val="20"/>
        </w:rPr>
        <w:t xml:space="preserve">connected </w:t>
      </w:r>
      <w:r w:rsidR="003923EF">
        <w:rPr>
          <w:sz w:val="20"/>
          <w:szCs w:val="20"/>
        </w:rPr>
        <w:t>science and hu</w:t>
      </w:r>
      <w:r w:rsidR="009B302F" w:rsidRPr="009B302F">
        <w:rPr>
          <w:sz w:val="20"/>
          <w:szCs w:val="20"/>
        </w:rPr>
        <w:t>man</w:t>
      </w:r>
      <w:r w:rsidR="009B302F" w:rsidRPr="00F563EA">
        <w:rPr>
          <w:sz w:val="20"/>
          <w:szCs w:val="20"/>
        </w:rPr>
        <w:t>i</w:t>
      </w:r>
      <w:r w:rsidR="009B302F">
        <w:rPr>
          <w:sz w:val="20"/>
          <w:szCs w:val="20"/>
        </w:rPr>
        <w:t>t</w:t>
      </w:r>
      <w:r w:rsidR="009B302F" w:rsidRPr="00F563EA">
        <w:rPr>
          <w:sz w:val="20"/>
          <w:szCs w:val="20"/>
        </w:rPr>
        <w:t>i</w:t>
      </w:r>
      <w:r w:rsidR="003923EF">
        <w:rPr>
          <w:sz w:val="20"/>
          <w:szCs w:val="20"/>
        </w:rPr>
        <w:t>e</w:t>
      </w:r>
      <w:r w:rsidR="009B302F" w:rsidRPr="00F563EA">
        <w:rPr>
          <w:sz w:val="20"/>
          <w:szCs w:val="20"/>
        </w:rPr>
        <w:t>s disciplines during her month-long artist residency in the Lehmann Lab.</w:t>
      </w:r>
      <w:r w:rsidR="003923EF">
        <w:rPr>
          <w:sz w:val="20"/>
          <w:szCs w:val="20"/>
        </w:rPr>
        <w:t xml:space="preserve"> An accompanying </w:t>
      </w:r>
      <w:r w:rsidR="003923EF" w:rsidRPr="003923EF">
        <w:rPr>
          <w:sz w:val="20"/>
          <w:szCs w:val="20"/>
        </w:rPr>
        <w:t xml:space="preserve">outdoor installation </w:t>
      </w:r>
      <w:r w:rsidR="003923EF">
        <w:rPr>
          <w:sz w:val="20"/>
          <w:szCs w:val="20"/>
        </w:rPr>
        <w:t>included</w:t>
      </w:r>
      <w:r w:rsidR="003923EF" w:rsidRPr="003923EF">
        <w:rPr>
          <w:sz w:val="20"/>
          <w:szCs w:val="20"/>
        </w:rPr>
        <w:t xml:space="preserve"> a collection of interactive sculptures that encouraged passerby to listen to the sounds of soil organisms beneath their feet (</w:t>
      </w:r>
      <w:r w:rsidR="00F936AA">
        <w:rPr>
          <w:sz w:val="20"/>
          <w:szCs w:val="20"/>
        </w:rPr>
        <w:t>‘</w:t>
      </w:r>
      <w:proofErr w:type="spellStart"/>
      <w:r w:rsidR="004C704C">
        <w:rPr>
          <w:sz w:val="20"/>
          <w:szCs w:val="20"/>
        </w:rPr>
        <w:t>e</w:t>
      </w:r>
      <w:r w:rsidR="003923EF" w:rsidRPr="003923EF">
        <w:rPr>
          <w:sz w:val="20"/>
          <w:szCs w:val="20"/>
        </w:rPr>
        <w:t>couter</w:t>
      </w:r>
      <w:proofErr w:type="spellEnd"/>
      <w:r w:rsidR="003923EF" w:rsidRPr="003923EF">
        <w:rPr>
          <w:sz w:val="20"/>
          <w:szCs w:val="20"/>
        </w:rPr>
        <w:t xml:space="preserve"> la </w:t>
      </w:r>
      <w:proofErr w:type="spellStart"/>
      <w:r w:rsidR="003923EF" w:rsidRPr="003923EF">
        <w:rPr>
          <w:sz w:val="20"/>
          <w:szCs w:val="20"/>
        </w:rPr>
        <w:t>terre</w:t>
      </w:r>
      <w:proofErr w:type="spellEnd"/>
      <w:r w:rsidR="00F936AA">
        <w:rPr>
          <w:sz w:val="20"/>
          <w:szCs w:val="20"/>
        </w:rPr>
        <w:t>’</w:t>
      </w:r>
      <w:r w:rsidR="003923EF" w:rsidRPr="003923EF">
        <w:rPr>
          <w:sz w:val="20"/>
          <w:szCs w:val="20"/>
        </w:rPr>
        <w:t xml:space="preserve">). She also created a sonic rhizotron to assess whether the root systems </w:t>
      </w:r>
      <w:r w:rsidR="00F73328">
        <w:rPr>
          <w:sz w:val="20"/>
          <w:szCs w:val="20"/>
        </w:rPr>
        <w:t xml:space="preserve">and fungal symbionts </w:t>
      </w:r>
      <w:r w:rsidR="003923EF" w:rsidRPr="003923EF">
        <w:rPr>
          <w:sz w:val="20"/>
          <w:szCs w:val="20"/>
        </w:rPr>
        <w:t>of sunflowers and beans were attracted or repelled by various low frequency sounds (</w:t>
      </w:r>
      <w:r w:rsidR="00F936AA">
        <w:rPr>
          <w:sz w:val="20"/>
          <w:szCs w:val="20"/>
        </w:rPr>
        <w:t xml:space="preserve">including </w:t>
      </w:r>
      <w:r w:rsidR="00F73328" w:rsidRPr="009322D9">
        <w:rPr>
          <w:sz w:val="20"/>
          <w:szCs w:val="20"/>
        </w:rPr>
        <w:t xml:space="preserve">frequencies selected by </w:t>
      </w:r>
      <w:r w:rsidR="00F73328">
        <w:rPr>
          <w:sz w:val="20"/>
          <w:szCs w:val="20"/>
        </w:rPr>
        <w:t>a</w:t>
      </w:r>
      <w:r w:rsidR="00F73328" w:rsidRPr="009322D9">
        <w:rPr>
          <w:sz w:val="20"/>
          <w:szCs w:val="20"/>
        </w:rPr>
        <w:t xml:space="preserve"> </w:t>
      </w:r>
      <w:r w:rsidR="00F73328">
        <w:rPr>
          <w:sz w:val="20"/>
          <w:szCs w:val="20"/>
        </w:rPr>
        <w:t xml:space="preserve">plant </w:t>
      </w:r>
      <w:r w:rsidR="00F73328" w:rsidRPr="009322D9">
        <w:rPr>
          <w:sz w:val="20"/>
          <w:szCs w:val="20"/>
        </w:rPr>
        <w:t xml:space="preserve">neurobiologist to improve plant growth </w:t>
      </w:r>
      <w:r w:rsidR="00F73328" w:rsidRPr="009322D9">
        <w:rPr>
          <w:sz w:val="20"/>
          <w:szCs w:val="20"/>
        </w:rPr>
        <w:fldChar w:fldCharType="begin" w:fldLock="1"/>
      </w:r>
      <w:r w:rsidR="00F73328">
        <w:rPr>
          <w:sz w:val="20"/>
          <w:szCs w:val="20"/>
        </w:rPr>
        <w:instrText>ADDIN CSL_CITATION {"citationItems":[{"id":"ITEM-1","itemData":{"ISBN":"1610916034","author":[{"dropping-particle":"","family":"Mancuso","given":"Stefano","non-dropping-particle":"","parse-names":false,"suffix":""},{"dropping-particle":"","family":"Viola","given":"Alessandra","non-dropping-particle":"","parse-names":false,"suffix":""}],"id":"ITEM-1","issued":{"date-parts":[["2015"]]},"publisher":"Island Press","title":"Brilliant green: the surprising history and science of plant intelligence","type":"book"},"uris":["http://www.mendeley.com/documents/?uuid=531baedb-44d7-491a-b31b-1e5cf8fccca5"]}],"mendeley":{"formattedCitation":"(Mancuso and Viola, 2015)","plainTextFormattedCitation":"(Mancuso and Viola, 2015)","previouslyFormattedCitation":"(Mancuso and Viola, 2015)"},"properties":{"noteIndex":0},"schema":"https://github.com/citation-style-language/schema/raw/master/csl-citation.json"}</w:instrText>
      </w:r>
      <w:r w:rsidR="00F73328" w:rsidRPr="009322D9">
        <w:rPr>
          <w:sz w:val="20"/>
          <w:szCs w:val="20"/>
        </w:rPr>
        <w:fldChar w:fldCharType="separate"/>
      </w:r>
      <w:r w:rsidR="00F73328" w:rsidRPr="00093C4B">
        <w:rPr>
          <w:noProof/>
          <w:sz w:val="20"/>
          <w:szCs w:val="20"/>
        </w:rPr>
        <w:t>(Mancuso and Viola, 2015)</w:t>
      </w:r>
      <w:r w:rsidR="00F73328" w:rsidRPr="009322D9">
        <w:rPr>
          <w:sz w:val="20"/>
          <w:szCs w:val="20"/>
        </w:rPr>
        <w:fldChar w:fldCharType="end"/>
      </w:r>
      <w:r w:rsidR="00F73328">
        <w:rPr>
          <w:sz w:val="20"/>
          <w:szCs w:val="20"/>
        </w:rPr>
        <w:t xml:space="preserve">, an </w:t>
      </w:r>
      <w:r w:rsidR="003923EF" w:rsidRPr="003923EF">
        <w:rPr>
          <w:sz w:val="20"/>
          <w:szCs w:val="20"/>
        </w:rPr>
        <w:t xml:space="preserve">Antarctic soundscape, barred owls, </w:t>
      </w:r>
      <w:proofErr w:type="spellStart"/>
      <w:r w:rsidR="003923EF" w:rsidRPr="003923EF">
        <w:rPr>
          <w:sz w:val="20"/>
          <w:szCs w:val="20"/>
        </w:rPr>
        <w:t>Sandai</w:t>
      </w:r>
      <w:proofErr w:type="spellEnd"/>
      <w:r w:rsidR="003923EF" w:rsidRPr="003923EF">
        <w:rPr>
          <w:sz w:val="20"/>
          <w:szCs w:val="20"/>
        </w:rPr>
        <w:t xml:space="preserve"> waves, </w:t>
      </w:r>
      <w:r w:rsidR="00F73328">
        <w:rPr>
          <w:sz w:val="20"/>
          <w:szCs w:val="20"/>
        </w:rPr>
        <w:t xml:space="preserve">and predatory </w:t>
      </w:r>
      <w:r w:rsidR="003923EF" w:rsidRPr="003923EF">
        <w:rPr>
          <w:sz w:val="20"/>
          <w:szCs w:val="20"/>
        </w:rPr>
        <w:t>grubs eating plant roots</w:t>
      </w:r>
      <w:r w:rsidR="00F73328">
        <w:rPr>
          <w:sz w:val="20"/>
          <w:szCs w:val="20"/>
        </w:rPr>
        <w:t>).</w:t>
      </w:r>
    </w:p>
    <w:p w14:paraId="1B269401" w14:textId="77777777" w:rsidR="007408CE" w:rsidRDefault="007408CE" w:rsidP="00901D4A"/>
    <w:p w14:paraId="658B5ABD" w14:textId="7D2A0E7E" w:rsidR="00EC4454" w:rsidRDefault="00B45731" w:rsidP="00901D4A">
      <w:r>
        <w:t>Specifically, we propose three activities in coll</w:t>
      </w:r>
      <w:r w:rsidR="00286C14">
        <w:t xml:space="preserve">aboration with </w:t>
      </w:r>
      <w:proofErr w:type="spellStart"/>
      <w:r w:rsidR="00286C14">
        <w:t>Karine</w:t>
      </w:r>
      <w:proofErr w:type="spellEnd"/>
      <w:r w:rsidR="00286C14">
        <w:t xml:space="preserve"> </w:t>
      </w:r>
      <w:proofErr w:type="spellStart"/>
      <w:r w:rsidR="00286C14">
        <w:t>Bonneval</w:t>
      </w:r>
      <w:proofErr w:type="spellEnd"/>
      <w:r w:rsidR="00C15931" w:rsidRPr="00C15931">
        <w:t xml:space="preserve"> </w:t>
      </w:r>
      <w:r w:rsidR="006673DE">
        <w:t>during this grant period</w:t>
      </w:r>
      <w:r w:rsidR="00286C14">
        <w:t xml:space="preserve">. First, we will </w:t>
      </w:r>
      <w:r w:rsidR="00C877DD">
        <w:t xml:space="preserve">hold </w:t>
      </w:r>
      <w:r w:rsidR="009F44C8">
        <w:t>one-day</w:t>
      </w:r>
      <w:r w:rsidR="00C877DD">
        <w:t xml:space="preserve"> workshop</w:t>
      </w:r>
      <w:r w:rsidR="009F44C8">
        <w:t>s</w:t>
      </w:r>
      <w:r w:rsidR="00C877DD">
        <w:t xml:space="preserve"> </w:t>
      </w:r>
      <w:r w:rsidR="009F44C8">
        <w:t>a</w:t>
      </w:r>
      <w:r w:rsidR="00566261">
        <w:t>t each institution</w:t>
      </w:r>
      <w:r w:rsidR="009F44C8">
        <w:t xml:space="preserve"> </w:t>
      </w:r>
      <w:r w:rsidR="00C877DD">
        <w:t xml:space="preserve">under the leadership of </w:t>
      </w:r>
      <w:proofErr w:type="spellStart"/>
      <w:r w:rsidR="00C877DD">
        <w:t>Karine</w:t>
      </w:r>
      <w:proofErr w:type="spellEnd"/>
      <w:r w:rsidR="00C877DD">
        <w:t xml:space="preserve"> </w:t>
      </w:r>
      <w:proofErr w:type="spellStart"/>
      <w:r w:rsidR="00C877DD">
        <w:t>Bonneval</w:t>
      </w:r>
      <w:proofErr w:type="spellEnd"/>
      <w:r w:rsidR="00C877DD">
        <w:t xml:space="preserve"> </w:t>
      </w:r>
      <w:r w:rsidR="009F44C8">
        <w:t xml:space="preserve">by inviting local biologists, ecologists, climate scientists, environmental scientists, as well as </w:t>
      </w:r>
      <w:r w:rsidR="009F44C8" w:rsidRPr="009F44C8">
        <w:t xml:space="preserve">artists, curators, poets, </w:t>
      </w:r>
      <w:r w:rsidR="006977F3">
        <w:t xml:space="preserve">and </w:t>
      </w:r>
      <w:r w:rsidR="009F44C8" w:rsidRPr="009F44C8">
        <w:t>people in the performing arts, to provide their view on sciences and the environment</w:t>
      </w:r>
      <w:r w:rsidR="009F44C8">
        <w:t xml:space="preserve">. </w:t>
      </w:r>
      <w:r w:rsidR="00386512">
        <w:t xml:space="preserve">We are particularly interested in working with the Office of Tribal Relations (OTR at the University of Idaho) to encourage reciprocal collaboration with Nez Perce County and other local communities. </w:t>
      </w:r>
      <w:r w:rsidR="00CA5938">
        <w:t>Second, Ms</w:t>
      </w:r>
      <w:r w:rsidR="006977F3">
        <w:t>.</w:t>
      </w:r>
      <w:r w:rsidR="00CA5938">
        <w:t xml:space="preserve"> </w:t>
      </w:r>
      <w:proofErr w:type="spellStart"/>
      <w:r w:rsidR="00CA5938">
        <w:t>Bonneval</w:t>
      </w:r>
      <w:proofErr w:type="spellEnd"/>
      <w:r w:rsidR="00CA5938">
        <w:t xml:space="preserve"> will explore current and future science themes of </w:t>
      </w:r>
      <w:r w:rsidR="00C065CC">
        <w:t>our</w:t>
      </w:r>
      <w:r w:rsidR="00CA5938">
        <w:t xml:space="preserve"> student groups and </w:t>
      </w:r>
      <w:r w:rsidR="00C065CC">
        <w:t>query</w:t>
      </w:r>
      <w:r w:rsidR="00CA5938">
        <w:t xml:space="preserve"> </w:t>
      </w:r>
      <w:r w:rsidR="00AB1F2D" w:rsidRPr="00AB1F2D">
        <w:t>assumptions, perceptions, behavior, and conclusions</w:t>
      </w:r>
      <w:r w:rsidR="00C065CC">
        <w:t xml:space="preserve"> from students’ research and educational experience.</w:t>
      </w:r>
      <w:r w:rsidR="007872FB">
        <w:t xml:space="preserve"> We will link this activity to the class</w:t>
      </w:r>
      <w:ins w:id="105" w:author="Itamar Shabtai" w:date="2020-05-21T22:57:00Z">
        <w:r w:rsidR="00A652B3">
          <w:t>room</w:t>
        </w:r>
      </w:ins>
      <w:r w:rsidR="007872FB">
        <w:t xml:space="preserve"> in </w:t>
      </w:r>
      <w:proofErr w:type="spellStart"/>
      <w:r w:rsidR="00B3548F">
        <w:t>i</w:t>
      </w:r>
      <w:proofErr w:type="spellEnd"/>
      <w:r w:rsidR="00B3548F">
        <w:t xml:space="preserve">) </w:t>
      </w:r>
      <w:r w:rsidR="007872FB">
        <w:t xml:space="preserve">Environment and Sustainability (ES 20000) that </w:t>
      </w:r>
      <w:r w:rsidR="004F1290">
        <w:t xml:space="preserve">PI </w:t>
      </w:r>
      <w:r w:rsidR="007872FB">
        <w:t>Lehmann teaches at Cornell that includes sciences and humanities</w:t>
      </w:r>
      <w:r w:rsidR="00810423">
        <w:t xml:space="preserve"> and to </w:t>
      </w:r>
      <w:r w:rsidR="00B3548F">
        <w:t xml:space="preserve">ii) Introduction to Soil Sciences that </w:t>
      </w:r>
      <w:proofErr w:type="spellStart"/>
      <w:r w:rsidR="004F1290">
        <w:t>coPI</w:t>
      </w:r>
      <w:proofErr w:type="spellEnd"/>
      <w:r w:rsidR="004F1290">
        <w:t xml:space="preserve"> </w:t>
      </w:r>
      <w:r w:rsidR="00810423">
        <w:t xml:space="preserve">Lynch will teach at </w:t>
      </w:r>
      <w:r w:rsidR="00B3548F">
        <w:t>the University of Idaho (</w:t>
      </w:r>
      <w:r w:rsidR="00B10E20">
        <w:t xml:space="preserve">typical enrollment includes </w:t>
      </w:r>
      <w:r w:rsidR="00B3548F">
        <w:t xml:space="preserve">~80 </w:t>
      </w:r>
      <w:r w:rsidR="00B10E20">
        <w:t xml:space="preserve">first-year </w:t>
      </w:r>
      <w:r w:rsidR="00B3548F">
        <w:t>students from 12 different majors</w:t>
      </w:r>
      <w:r w:rsidR="00B10E20">
        <w:t>).</w:t>
      </w:r>
      <w:r w:rsidR="00B3548F">
        <w:t xml:space="preserve"> </w:t>
      </w:r>
      <w:r w:rsidR="00C065CC">
        <w:t>The outcome of th</w:t>
      </w:r>
      <w:r w:rsidR="00B3548F">
        <w:t>ese</w:t>
      </w:r>
      <w:r w:rsidR="00C065CC">
        <w:t xml:space="preserve"> co-lab experience</w:t>
      </w:r>
      <w:r w:rsidR="00B3548F">
        <w:t>s</w:t>
      </w:r>
      <w:r w:rsidR="00C065CC">
        <w:t xml:space="preserve"> will generate an</w:t>
      </w:r>
      <w:r w:rsidR="00992332">
        <w:t xml:space="preserve"> interactive</w:t>
      </w:r>
      <w:r w:rsidR="00C065CC">
        <w:t xml:space="preserve"> </w:t>
      </w:r>
      <w:r w:rsidR="00A07730">
        <w:t xml:space="preserve">display </w:t>
      </w:r>
      <w:r w:rsidR="00B3548F">
        <w:t>staged</w:t>
      </w:r>
      <w:r w:rsidR="00C065CC">
        <w:t xml:space="preserve"> at a central location </w:t>
      </w:r>
      <w:r w:rsidR="00B3548F">
        <w:t xml:space="preserve">on </w:t>
      </w:r>
      <w:r w:rsidR="00887952">
        <w:t>each</w:t>
      </w:r>
      <w:r w:rsidR="00B3548F">
        <w:t xml:space="preserve"> science campus </w:t>
      </w:r>
      <w:r w:rsidR="004F3BE8">
        <w:t xml:space="preserve">and </w:t>
      </w:r>
      <w:r w:rsidR="005F7AD5">
        <w:t xml:space="preserve">an educational module </w:t>
      </w:r>
      <w:r w:rsidR="00887952">
        <w:t xml:space="preserve">tailored </w:t>
      </w:r>
      <w:r w:rsidR="005F7AD5">
        <w:t>for high school students</w:t>
      </w:r>
      <w:r w:rsidR="00887952">
        <w:t>.</w:t>
      </w:r>
      <w:r w:rsidR="005F7AD5">
        <w:t xml:space="preserve"> </w:t>
      </w:r>
      <w:r w:rsidR="004141D9">
        <w:t>Third, we will</w:t>
      </w:r>
      <w:r w:rsidR="005F7AD5">
        <w:t xml:space="preserve"> bring the educational module to a local community center that serves underrepresented minorities</w:t>
      </w:r>
      <w:r w:rsidR="00D161B8">
        <w:t>, including black and Hispanic communities (Cornell) and tribes (U of ID)</w:t>
      </w:r>
      <w:r w:rsidR="005D7A3F">
        <w:t xml:space="preserve">. </w:t>
      </w:r>
      <w:r w:rsidR="00B424F1">
        <w:t>Our</w:t>
      </w:r>
      <w:r w:rsidR="00B424F1" w:rsidRPr="00B424F1">
        <w:t xml:space="preserve"> goal </w:t>
      </w:r>
      <w:r w:rsidR="00B424F1">
        <w:t xml:space="preserve">is to bring female middle and high school </w:t>
      </w:r>
      <w:r w:rsidR="00B424F1" w:rsidRPr="00B424F1">
        <w:t xml:space="preserve">girls closer to science through hands-on activities, and to increase the number of girls </w:t>
      </w:r>
      <w:r w:rsidR="00B424F1">
        <w:t>choosing a</w:t>
      </w:r>
      <w:r w:rsidR="00B424F1" w:rsidRPr="00B424F1">
        <w:t xml:space="preserve"> </w:t>
      </w:r>
      <w:r w:rsidR="00B424F1">
        <w:t>STEM career</w:t>
      </w:r>
      <w:r w:rsidR="00B424F1" w:rsidRPr="00B424F1">
        <w:t xml:space="preserve">. </w:t>
      </w:r>
      <w:r w:rsidR="000D6112">
        <w:t xml:space="preserve">Our intent is to make the sciences accessible </w:t>
      </w:r>
      <w:r w:rsidR="00F15073">
        <w:t xml:space="preserve">by </w:t>
      </w:r>
      <w:r w:rsidR="000D6112">
        <w:t>convey</w:t>
      </w:r>
      <w:r w:rsidR="00F15073">
        <w:t>ing</w:t>
      </w:r>
      <w:r w:rsidR="000D6112">
        <w:t xml:space="preserve"> the exciting and creative </w:t>
      </w:r>
      <w:r w:rsidR="00502B19">
        <w:t>nature</w:t>
      </w:r>
      <w:r w:rsidR="000D6112">
        <w:t xml:space="preserve"> of </w:t>
      </w:r>
      <w:r w:rsidR="00502B19">
        <w:t>scientific exploration.</w:t>
      </w:r>
    </w:p>
    <w:p w14:paraId="61040865" w14:textId="77777777" w:rsidR="00C15931" w:rsidRDefault="00C15931" w:rsidP="00901D4A"/>
    <w:p w14:paraId="15C81909" w14:textId="28CBD1B3" w:rsidR="00B45731" w:rsidRDefault="00EC4454" w:rsidP="00901D4A">
      <w:r>
        <w:t xml:space="preserve">We will </w:t>
      </w:r>
      <w:r w:rsidR="00C15931">
        <w:t xml:space="preserve">make a considerable effort to attract and promote </w:t>
      </w:r>
      <w:r w:rsidR="008465FE">
        <w:t xml:space="preserve">staff and students from </w:t>
      </w:r>
      <w:r w:rsidR="00C15931">
        <w:t xml:space="preserve">underrepresented minorities through this grant. </w:t>
      </w:r>
      <w:r>
        <w:t xml:space="preserve">One graduate student that we intend to support </w:t>
      </w:r>
      <w:r w:rsidR="00D161B8">
        <w:t>is</w:t>
      </w:r>
      <w:r>
        <w:t xml:space="preserve"> Rachelle LaCroix, </w:t>
      </w:r>
      <w:r w:rsidR="00D161B8">
        <w:t xml:space="preserve">who </w:t>
      </w:r>
      <w:r>
        <w:t xml:space="preserve">has been </w:t>
      </w:r>
      <w:r w:rsidR="00C15931">
        <w:t>funded</w:t>
      </w:r>
      <w:r>
        <w:t xml:space="preserve"> for </w:t>
      </w:r>
      <w:r w:rsidR="00FD4652">
        <w:t>the</w:t>
      </w:r>
      <w:r>
        <w:t xml:space="preserve"> first two years of her PhD studies through a </w:t>
      </w:r>
      <w:r>
        <w:lastRenderedPageBreak/>
        <w:t>Cornell diversity fellowship</w:t>
      </w:r>
      <w:r w:rsidR="00D05523">
        <w:t>. The second fellowship will be used to attract a minority candidate to the University of Idaho</w:t>
      </w:r>
      <w:r w:rsidR="00400E88">
        <w:t xml:space="preserve">, where </w:t>
      </w:r>
      <w:proofErr w:type="spellStart"/>
      <w:r w:rsidR="00D05523">
        <w:t>coPI</w:t>
      </w:r>
      <w:proofErr w:type="spellEnd"/>
      <w:r w:rsidR="00D05523">
        <w:t xml:space="preserve"> Dr</w:t>
      </w:r>
      <w:r w:rsidR="00D87922">
        <w:t>.</w:t>
      </w:r>
      <w:r w:rsidR="00D05523">
        <w:t xml:space="preserve"> Laurel Lynch will start her tenure-track faculty position in Fall 2020.</w:t>
      </w:r>
      <w:r w:rsidR="00D87922">
        <w:t xml:space="preserve"> We will actively seek recommendations from </w:t>
      </w:r>
      <w:r w:rsidR="00D87922" w:rsidRPr="00D87922">
        <w:t>Historically Black College and Universities (HBCUs)</w:t>
      </w:r>
      <w:r w:rsidR="00400E88">
        <w:t>,</w:t>
      </w:r>
      <w:r w:rsidR="00D87922" w:rsidRPr="00D87922">
        <w:t xml:space="preserve"> Hispanic Serving Institutions (HSIs</w:t>
      </w:r>
      <w:r w:rsidR="00957B1B" w:rsidRPr="00D87922">
        <w:t>)</w:t>
      </w:r>
      <w:r w:rsidR="00400E88">
        <w:t>, and the Office of Tribal Relations</w:t>
      </w:r>
      <w:r w:rsidR="00863C95">
        <w:t>,</w:t>
      </w:r>
      <w:r w:rsidR="00400E88">
        <w:t xml:space="preserve"> </w:t>
      </w:r>
      <w:r w:rsidR="00957B1B">
        <w:t>and</w:t>
      </w:r>
      <w:r w:rsidR="00D87922">
        <w:t xml:space="preserve"> leverage our existing college recruitment weekends to identify suitable candidates.</w:t>
      </w:r>
      <w:r w:rsidR="000D6112">
        <w:t xml:space="preserve"> </w:t>
      </w:r>
    </w:p>
    <w:p w14:paraId="6BC65E04" w14:textId="77777777" w:rsidR="00901D4A" w:rsidRDefault="00901D4A" w:rsidP="00901D4A"/>
    <w:p w14:paraId="3411B790" w14:textId="6529A3BB" w:rsidR="00901D4A" w:rsidRDefault="00286C14" w:rsidP="00F563EA">
      <w:r>
        <w:t xml:space="preserve">Through these activities, we intend to </w:t>
      </w:r>
      <w:r w:rsidR="00901D4A">
        <w:t xml:space="preserve">create an institutional environment that explicitly values and promotes </w:t>
      </w:r>
      <w:r w:rsidR="00E57A0E">
        <w:t xml:space="preserve">diversity and </w:t>
      </w:r>
      <w:r w:rsidR="00901D4A">
        <w:t xml:space="preserve">transformative creativity in science, </w:t>
      </w:r>
      <w:r w:rsidR="00E65AC6">
        <w:t xml:space="preserve">both of </w:t>
      </w:r>
      <w:r w:rsidR="00901D4A">
        <w:t xml:space="preserve">which </w:t>
      </w:r>
      <w:r w:rsidR="00E65AC6">
        <w:t>are</w:t>
      </w:r>
      <w:r w:rsidR="00901D4A">
        <w:t xml:space="preserve"> central to scientific </w:t>
      </w:r>
      <w:r w:rsidR="00F74022">
        <w:t>pursuit</w:t>
      </w:r>
      <w:r>
        <w:t>.</w:t>
      </w:r>
      <w:r w:rsidR="00403862">
        <w:t xml:space="preserve"> We will make use of artistic creativity</w:t>
      </w:r>
      <w:r w:rsidR="00E65AC6">
        <w:t>,</w:t>
      </w:r>
      <w:r w:rsidR="00403862">
        <w:t xml:space="preserve"> </w:t>
      </w:r>
      <w:r w:rsidR="001A4572">
        <w:t>which</w:t>
      </w:r>
      <w:r w:rsidR="00403862">
        <w:t xml:space="preserve"> is defined as ideas and actions that transform laws, principals, materials, and thoughts both of the artist and the audiences</w:t>
      </w:r>
      <w:r w:rsidR="00E65AC6">
        <w:t xml:space="preserve"> </w:t>
      </w:r>
      <w:r w:rsidR="00E65AC6">
        <w:fldChar w:fldCharType="begin" w:fldLock="1"/>
      </w:r>
      <w:r w:rsidR="00D167BD">
        <w:instrText>ADDIN CSL_CITATION {"citationItems":[{"id":"ITEM-1","itemData":{"ISSN":"2055-1045","author":[{"dropping-particle":"","family":"Lehmann","given":"Johannes","non-dropping-particle":"","parse-names":false,"suffix":""},{"dropping-particle":"","family":"Gaskins","given":"Bill","non-dropping-particle":"","parse-names":false,"suffix":""}],"container-title":"Palgrave Communications","id":"ITEM-1","issue":"1","issued":{"date-parts":[["2019"]]},"page":"1-5","publisher":"Nature Publishing Group","title":"Learning scientific creativity from the arts","type":"article-journal","volume":"5"},"uris":["http://www.mendeley.com/documents/?uuid=c24853ee-b32a-4028-9007-de40235d4213"]}],"mendeley":{"formattedCitation":"(Lehmann and Gaskins, 2019)","plainTextFormattedCitation":"(Lehmann and Gaskins, 2019)","previouslyFormattedCitation":"(Lehmann and Gaskins, 2019)"},"properties":{"noteIndex":0},"schema":"https://github.com/citation-style-language/schema/raw/master/csl-citation.json"}</w:instrText>
      </w:r>
      <w:r w:rsidR="00E65AC6">
        <w:fldChar w:fldCharType="separate"/>
      </w:r>
      <w:r w:rsidR="00093C4B" w:rsidRPr="00093C4B">
        <w:rPr>
          <w:noProof/>
        </w:rPr>
        <w:t>(Lehmann and Gaskins, 2019)</w:t>
      </w:r>
      <w:r w:rsidR="00E65AC6">
        <w:fldChar w:fldCharType="end"/>
      </w:r>
      <w:r w:rsidR="00403862">
        <w:t>.</w:t>
      </w:r>
      <w:r w:rsidR="007872FB">
        <w:t xml:space="preserve"> With this approach, we are particularly interested in linking to indigenous concepts of knowledge and place in our regions.</w:t>
      </w:r>
    </w:p>
    <w:p w14:paraId="67670AAC" w14:textId="2EDC7BE1" w:rsidR="00286C14" w:rsidRDefault="00286C14" w:rsidP="00F563EA"/>
    <w:p w14:paraId="5B892109" w14:textId="77777777" w:rsidR="00286C14" w:rsidRDefault="00286C14" w:rsidP="00F563EA"/>
    <w:p w14:paraId="2430DED8" w14:textId="77777777" w:rsidR="00901D4A" w:rsidRDefault="00901D4A" w:rsidP="0024059F">
      <w:pPr>
        <w:rPr>
          <w:i/>
          <w:iCs/>
        </w:rPr>
      </w:pPr>
    </w:p>
    <w:p w14:paraId="42C776A2" w14:textId="26018AA7" w:rsidR="005A5161" w:rsidRPr="005A5161" w:rsidRDefault="005A5161" w:rsidP="0024059F">
      <w:pPr>
        <w:rPr>
          <w:i/>
          <w:iCs/>
        </w:rPr>
      </w:pPr>
      <w:r>
        <w:rPr>
          <w:i/>
          <w:iCs/>
        </w:rPr>
        <w:t>Figures (will embed for submission)</w:t>
      </w:r>
    </w:p>
    <w:p w14:paraId="743764CA" w14:textId="77777777" w:rsidR="00901E3C" w:rsidRDefault="00901E3C" w:rsidP="0024059F"/>
    <w:p w14:paraId="224BF0A1" w14:textId="5764E7AA" w:rsidR="00901E3C" w:rsidRDefault="00B3267C" w:rsidP="0024059F">
      <w:r>
        <w:rPr>
          <w:noProof/>
          <w:color w:val="000000"/>
        </w:rPr>
        <w:drawing>
          <wp:inline distT="0" distB="0" distL="0" distR="0" wp14:anchorId="6E998EC1" wp14:editId="2A5AB27D">
            <wp:extent cx="3999506" cy="2984013"/>
            <wp:effectExtent l="0" t="0" r="127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20200311_natsoils_map.pdf"/>
                    <pic:cNvPicPr/>
                  </pic:nvPicPr>
                  <pic:blipFill rotWithShape="1">
                    <a:blip r:embed="rId14">
                      <a:extLst>
                        <a:ext uri="{28A0092B-C50C-407E-A947-70E740481C1C}">
                          <a14:useLocalDpi xmlns:a14="http://schemas.microsoft.com/office/drawing/2010/main" val="0"/>
                        </a:ext>
                      </a:extLst>
                    </a:blip>
                    <a:srcRect t="10122" r="20771" b="9271"/>
                    <a:stretch/>
                  </pic:blipFill>
                  <pic:spPr bwMode="auto">
                    <a:xfrm>
                      <a:off x="0" y="0"/>
                      <a:ext cx="4004764" cy="2987936"/>
                    </a:xfrm>
                    <a:prstGeom prst="rect">
                      <a:avLst/>
                    </a:prstGeom>
                    <a:ln>
                      <a:noFill/>
                    </a:ln>
                    <a:extLst>
                      <a:ext uri="{53640926-AAD7-44D8-BBD7-CCE9431645EC}">
                        <a14:shadowObscured xmlns:a14="http://schemas.microsoft.com/office/drawing/2010/main"/>
                      </a:ext>
                    </a:extLst>
                  </pic:spPr>
                </pic:pic>
              </a:graphicData>
            </a:graphic>
          </wp:inline>
        </w:drawing>
      </w:r>
    </w:p>
    <w:p w14:paraId="55184E08" w14:textId="3C6B372C" w:rsidR="00B3267C" w:rsidRDefault="00B3267C" w:rsidP="0024059F">
      <w:r>
        <w:t>Figure 1</w:t>
      </w:r>
    </w:p>
    <w:p w14:paraId="78306BB2" w14:textId="74A08E43" w:rsidR="00C7314F" w:rsidRDefault="00C7314F" w:rsidP="0024059F"/>
    <w:p w14:paraId="10F531A7" w14:textId="39FBA213" w:rsidR="00C7314F" w:rsidRDefault="00C7314F" w:rsidP="00C7314F">
      <w:commentRangeStart w:id="106"/>
      <w:r>
        <w:rPr>
          <w:noProof/>
        </w:rPr>
        <w:lastRenderedPageBreak/>
        <w:drawing>
          <wp:inline distT="0" distB="0" distL="0" distR="0" wp14:anchorId="3EA86E79" wp14:editId="05702301">
            <wp:extent cx="4267200" cy="2631615"/>
            <wp:effectExtent l="0" t="0" r="0" b="0"/>
            <wp:docPr id="10" name="Picture 10"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OC by soil order.pdf"/>
                    <pic:cNvPicPr/>
                  </pic:nvPicPr>
                  <pic:blipFill>
                    <a:blip r:embed="rId15">
                      <a:extLst>
                        <a:ext uri="{28A0092B-C50C-407E-A947-70E740481C1C}">
                          <a14:useLocalDpi xmlns:a14="http://schemas.microsoft.com/office/drawing/2010/main" val="0"/>
                        </a:ext>
                      </a:extLst>
                    </a:blip>
                    <a:stretch>
                      <a:fillRect/>
                    </a:stretch>
                  </pic:blipFill>
                  <pic:spPr>
                    <a:xfrm>
                      <a:off x="0" y="0"/>
                      <a:ext cx="4270871" cy="2633879"/>
                    </a:xfrm>
                    <a:prstGeom prst="rect">
                      <a:avLst/>
                    </a:prstGeom>
                  </pic:spPr>
                </pic:pic>
              </a:graphicData>
            </a:graphic>
          </wp:inline>
        </w:drawing>
      </w:r>
      <w:commentRangeEnd w:id="106"/>
      <w:r w:rsidR="00141189">
        <w:rPr>
          <w:rStyle w:val="CommentReference"/>
        </w:rPr>
        <w:commentReference w:id="106"/>
      </w:r>
    </w:p>
    <w:p w14:paraId="05857C09" w14:textId="7198B178" w:rsidR="00C7314F" w:rsidRDefault="00C7314F" w:rsidP="00C7314F">
      <w:r>
        <w:t>Figure 2</w:t>
      </w:r>
    </w:p>
    <w:p w14:paraId="6FB34E3A" w14:textId="77777777" w:rsidR="00C7314F" w:rsidRPr="00C7314F" w:rsidRDefault="00C7314F" w:rsidP="00C7314F"/>
    <w:p w14:paraId="4E7E9142" w14:textId="77777777" w:rsidR="00C7314F" w:rsidRDefault="00C7314F" w:rsidP="0024059F"/>
    <w:p w14:paraId="5253522A" w14:textId="6183F3AA" w:rsidR="00B3267C" w:rsidRDefault="00B3267C" w:rsidP="0024059F"/>
    <w:p w14:paraId="1E27BBDE" w14:textId="3FDE0C9F" w:rsidR="00B3267C" w:rsidRDefault="00B3267C" w:rsidP="0024059F">
      <w:r>
        <w:rPr>
          <w:noProof/>
        </w:rPr>
        <w:drawing>
          <wp:inline distT="0" distB="0" distL="0" distR="0" wp14:anchorId="0F35D430" wp14:editId="2DD8E773">
            <wp:extent cx="4401185" cy="3785937"/>
            <wp:effectExtent l="0" t="0" r="5715" b="0"/>
            <wp:docPr id="4" name="Picture 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enomics_Ordispider.pdf"/>
                    <pic:cNvPicPr/>
                  </pic:nvPicPr>
                  <pic:blipFill rotWithShape="1">
                    <a:blip r:embed="rId16">
                      <a:extLst>
                        <a:ext uri="{28A0092B-C50C-407E-A947-70E740481C1C}">
                          <a14:useLocalDpi xmlns:a14="http://schemas.microsoft.com/office/drawing/2010/main" val="0"/>
                        </a:ext>
                      </a:extLst>
                    </a:blip>
                    <a:srcRect l="3022" t="6628" r="7144" b="38540"/>
                    <a:stretch/>
                  </pic:blipFill>
                  <pic:spPr bwMode="auto">
                    <a:xfrm>
                      <a:off x="0" y="0"/>
                      <a:ext cx="4401811" cy="3786475"/>
                    </a:xfrm>
                    <a:prstGeom prst="rect">
                      <a:avLst/>
                    </a:prstGeom>
                    <a:ln>
                      <a:noFill/>
                    </a:ln>
                    <a:extLst>
                      <a:ext uri="{53640926-AAD7-44D8-BBD7-CCE9431645EC}">
                        <a14:shadowObscured xmlns:a14="http://schemas.microsoft.com/office/drawing/2010/main"/>
                      </a:ext>
                    </a:extLst>
                  </pic:spPr>
                </pic:pic>
              </a:graphicData>
            </a:graphic>
          </wp:inline>
        </w:drawing>
      </w:r>
    </w:p>
    <w:p w14:paraId="4496FA3E" w14:textId="65FD2B18" w:rsidR="00B3267C" w:rsidRDefault="00B3267C" w:rsidP="0024059F">
      <w:r>
        <w:t xml:space="preserve">Figure </w:t>
      </w:r>
      <w:r w:rsidR="00C7314F">
        <w:t>3</w:t>
      </w:r>
    </w:p>
    <w:p w14:paraId="0373AF86" w14:textId="5F59F617" w:rsidR="00B3267C" w:rsidRDefault="00B3267C" w:rsidP="0024059F"/>
    <w:p w14:paraId="1942B5F6" w14:textId="435D9F8E" w:rsidR="00B3267C" w:rsidRDefault="00B3267C" w:rsidP="0024059F">
      <w:r>
        <w:rPr>
          <w:noProof/>
          <w:color w:val="000000"/>
        </w:rPr>
        <w:lastRenderedPageBreak/>
        <w:drawing>
          <wp:inline distT="0" distB="0" distL="0" distR="0" wp14:anchorId="321F7487" wp14:editId="64DB1265">
            <wp:extent cx="2362200" cy="3240405"/>
            <wp:effectExtent l="0" t="0" r="0" b="0"/>
            <wp:docPr id="8" name="Picture 8" descr="A picture containing basketball, athletic game, spo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basketball, athletic game, sport&#10;&#10;Description automatically generated"/>
                    <pic:cNvPicPr>
                      <a:picLocks noChangeAspect="1"/>
                    </pic:cNvPicPr>
                  </pic:nvPicPr>
                  <pic:blipFill>
                    <a:blip r:embed="rId17" cstate="hqprint">
                      <a:extLst>
                        <a:ext uri="{28A0092B-C50C-407E-A947-70E740481C1C}">
                          <a14:useLocalDpi xmlns:a14="http://schemas.microsoft.com/office/drawing/2010/main" val="0"/>
                        </a:ext>
                      </a:extLst>
                    </a:blip>
                    <a:stretch>
                      <a:fillRect/>
                    </a:stretch>
                  </pic:blipFill>
                  <pic:spPr>
                    <a:xfrm>
                      <a:off x="0" y="0"/>
                      <a:ext cx="2362200" cy="3240405"/>
                    </a:xfrm>
                    <a:prstGeom prst="rect">
                      <a:avLst/>
                    </a:prstGeom>
                  </pic:spPr>
                </pic:pic>
              </a:graphicData>
            </a:graphic>
          </wp:inline>
        </w:drawing>
      </w:r>
    </w:p>
    <w:p w14:paraId="79BEF5E1" w14:textId="6BFBF444" w:rsidR="00B3267C" w:rsidRDefault="00B3267C" w:rsidP="0024059F">
      <w:r>
        <w:t xml:space="preserve">Figure </w:t>
      </w:r>
      <w:r w:rsidR="00296616">
        <w:t>4</w:t>
      </w:r>
    </w:p>
    <w:p w14:paraId="01097259" w14:textId="0E1B0B5D" w:rsidR="00B3267C" w:rsidRDefault="00B3267C" w:rsidP="0024059F"/>
    <w:p w14:paraId="7A91A84A" w14:textId="3D83C4AA" w:rsidR="00D90AB9" w:rsidRDefault="00D90AB9" w:rsidP="0024059F">
      <w:commentRangeStart w:id="107"/>
      <w:commentRangeStart w:id="108"/>
      <w:r w:rsidRPr="00D90AB9">
        <w:rPr>
          <w:noProof/>
        </w:rPr>
        <w:drawing>
          <wp:inline distT="0" distB="0" distL="0" distR="0" wp14:anchorId="031C7312" wp14:editId="75909819">
            <wp:extent cx="4034589" cy="2602655"/>
            <wp:effectExtent l="0" t="0" r="4445"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040874" cy="2606710"/>
                    </a:xfrm>
                    <a:prstGeom prst="rect">
                      <a:avLst/>
                    </a:prstGeom>
                  </pic:spPr>
                </pic:pic>
              </a:graphicData>
            </a:graphic>
          </wp:inline>
        </w:drawing>
      </w:r>
      <w:commentRangeEnd w:id="107"/>
      <w:r>
        <w:rPr>
          <w:rStyle w:val="CommentReference"/>
        </w:rPr>
        <w:commentReference w:id="107"/>
      </w:r>
      <w:commentRangeEnd w:id="108"/>
      <w:r w:rsidR="00751DB1">
        <w:rPr>
          <w:rStyle w:val="CommentReference"/>
        </w:rPr>
        <w:commentReference w:id="108"/>
      </w:r>
    </w:p>
    <w:p w14:paraId="3E8F95C0" w14:textId="75F95DD5" w:rsidR="00D90AB9" w:rsidRDefault="00D90AB9" w:rsidP="0024059F">
      <w:r>
        <w:t>Figure 5</w:t>
      </w:r>
    </w:p>
    <w:p w14:paraId="565B13C6" w14:textId="77777777" w:rsidR="00901E3C" w:rsidRDefault="00901E3C" w:rsidP="00901E3C"/>
    <w:p w14:paraId="7F12711C" w14:textId="6EECAC1F" w:rsidR="00901E3C" w:rsidRDefault="00D90AB9" w:rsidP="00901E3C">
      <w:r>
        <w:t>And a clever conceptual model….</w:t>
      </w:r>
    </w:p>
    <w:p w14:paraId="70D0545D" w14:textId="33568486" w:rsidR="00D90AB9" w:rsidRDefault="00D90AB9" w:rsidP="00901E3C"/>
    <w:p w14:paraId="1926E6F1" w14:textId="4A3A30E3" w:rsidR="000B550F" w:rsidRDefault="000B550F" w:rsidP="000B550F">
      <w:pPr>
        <w:pStyle w:val="ListParagraph"/>
        <w:numPr>
          <w:ilvl w:val="0"/>
          <w:numId w:val="21"/>
        </w:numPr>
      </w:pPr>
      <w:r>
        <w:t xml:space="preserve">Soils are inherently complex and </w:t>
      </w:r>
    </w:p>
    <w:p w14:paraId="722E41F6" w14:textId="73A5655D" w:rsidR="000B550F" w:rsidRDefault="000B550F" w:rsidP="00901E3C"/>
    <w:p w14:paraId="2B2E8950" w14:textId="77777777" w:rsidR="000B550F" w:rsidRDefault="000B550F" w:rsidP="00901E3C"/>
    <w:p w14:paraId="5643E561" w14:textId="14491A2D" w:rsidR="00E60FF8" w:rsidRDefault="00E60FF8" w:rsidP="00DB2F4C"/>
    <w:p w14:paraId="2A77258C" w14:textId="77777777" w:rsidR="008260DD" w:rsidRDefault="008260DD" w:rsidP="008260DD">
      <w:pPr>
        <w:pStyle w:val="ListParagraph"/>
        <w:numPr>
          <w:ilvl w:val="0"/>
          <w:numId w:val="17"/>
        </w:numPr>
      </w:pPr>
      <w:commentRangeStart w:id="109"/>
      <w:r>
        <w:t xml:space="preserve">To </w:t>
      </w:r>
      <w:commentRangeEnd w:id="109"/>
      <w:r>
        <w:rPr>
          <w:rStyle w:val="CommentReference"/>
        </w:rPr>
        <w:commentReference w:id="109"/>
      </w:r>
      <w:r>
        <w:t xml:space="preserve">what extent do abiotic and biotic factors govern soil organic carbon persistence? </w:t>
      </w:r>
    </w:p>
    <w:p w14:paraId="37E82B2D" w14:textId="77777777" w:rsidR="008260DD" w:rsidRDefault="008260DD" w:rsidP="008260DD">
      <w:pPr>
        <w:pStyle w:val="ListParagraph"/>
        <w:numPr>
          <w:ilvl w:val="1"/>
          <w:numId w:val="17"/>
        </w:numPr>
      </w:pPr>
      <w:r>
        <w:t>briefly re-state our ‘new’ understanding of SOM formation and SOC as a critical ecosystem property.</w:t>
      </w:r>
    </w:p>
    <w:p w14:paraId="60CD237B" w14:textId="77777777" w:rsidR="008260DD" w:rsidRDefault="008260DD" w:rsidP="008260DD">
      <w:pPr>
        <w:pStyle w:val="ListParagraph"/>
        <w:numPr>
          <w:ilvl w:val="1"/>
          <w:numId w:val="17"/>
        </w:numPr>
      </w:pPr>
      <w:commentRangeStart w:id="110"/>
      <w:r>
        <w:lastRenderedPageBreak/>
        <w:t>identify fundamental gaps that remain in our understanding of these processes</w:t>
      </w:r>
      <w:commentRangeEnd w:id="110"/>
      <w:r>
        <w:rPr>
          <w:rStyle w:val="CommentReference"/>
        </w:rPr>
        <w:commentReference w:id="110"/>
      </w:r>
    </w:p>
    <w:p w14:paraId="38D7001F" w14:textId="77777777" w:rsidR="008260DD" w:rsidRDefault="008260DD" w:rsidP="008260DD">
      <w:pPr>
        <w:pStyle w:val="ListParagraph"/>
        <w:numPr>
          <w:ilvl w:val="1"/>
          <w:numId w:val="17"/>
        </w:numPr>
      </w:pPr>
      <w:r>
        <w:t>propose two modes of ‘stabilization’ exist interactively</w:t>
      </w:r>
    </w:p>
    <w:p w14:paraId="2B2C8852" w14:textId="77777777" w:rsidR="008260DD" w:rsidRDefault="008260DD" w:rsidP="008260DD">
      <w:pPr>
        <w:pStyle w:val="ListParagraph"/>
        <w:numPr>
          <w:ilvl w:val="2"/>
          <w:numId w:val="17"/>
        </w:numPr>
      </w:pPr>
      <w:r>
        <w:t>abiotic: climate, pedology, physicochemical properties (mineralogy/CEC, aggregation/</w:t>
      </w:r>
      <w:proofErr w:type="spellStart"/>
      <w:r>
        <w:t>silt&amp;clay</w:t>
      </w:r>
      <w:proofErr w:type="spellEnd"/>
      <w:r>
        <w:t>)</w:t>
      </w:r>
    </w:p>
    <w:p w14:paraId="66766A35" w14:textId="77777777" w:rsidR="008260DD" w:rsidRDefault="008260DD" w:rsidP="008260DD">
      <w:pPr>
        <w:pStyle w:val="ListParagraph"/>
        <w:numPr>
          <w:ilvl w:val="2"/>
          <w:numId w:val="17"/>
        </w:numPr>
      </w:pPr>
      <w:r>
        <w:t>biotic: microbial activity, diversity, metabolic efficiency (catabolism vs. anabolism) (maybe we need to mention here also that most of the OC in soils is some kind of microbial residue?)</w:t>
      </w:r>
    </w:p>
    <w:p w14:paraId="67D56AD6" w14:textId="77777777" w:rsidR="008260DD" w:rsidRDefault="008260DD" w:rsidP="008260DD">
      <w:pPr>
        <w:pStyle w:val="ListParagraph"/>
        <w:numPr>
          <w:ilvl w:val="3"/>
          <w:numId w:val="17"/>
        </w:numPr>
      </w:pPr>
      <w:r>
        <w:t xml:space="preserve">introduce microbial strategy frameworks (tee up r v. K, ruderals, stress </w:t>
      </w:r>
      <w:proofErr w:type="spellStart"/>
      <w:r>
        <w:t>tolerators</w:t>
      </w:r>
      <w:proofErr w:type="spellEnd"/>
      <w:r>
        <w:t xml:space="preserve"> that we can test using our </w:t>
      </w:r>
      <w:proofErr w:type="spellStart"/>
      <w:r>
        <w:t>ecoDB</w:t>
      </w:r>
      <w:proofErr w:type="spellEnd"/>
      <w:r>
        <w:t xml:space="preserve"> framework)</w:t>
      </w:r>
    </w:p>
    <w:p w14:paraId="0170900D" w14:textId="77777777" w:rsidR="008260DD" w:rsidRDefault="008260DD" w:rsidP="008260DD">
      <w:pPr>
        <w:pStyle w:val="ListParagraph"/>
        <w:numPr>
          <w:ilvl w:val="3"/>
          <w:numId w:val="17"/>
        </w:numPr>
      </w:pPr>
      <w:r>
        <w:t>link metabolic efficiency with the probability of SOM formation/necromass cycling, etc.</w:t>
      </w:r>
    </w:p>
    <w:p w14:paraId="5653034F" w14:textId="77777777" w:rsidR="008260DD" w:rsidRDefault="008260DD" w:rsidP="008260DD">
      <w:pPr>
        <w:pStyle w:val="ListParagraph"/>
        <w:numPr>
          <w:ilvl w:val="1"/>
          <w:numId w:val="17"/>
        </w:numPr>
      </w:pPr>
      <w:r>
        <w:t>critically evaluate documented feedbacks between abiotic and biotic factors on SOC persistence (</w:t>
      </w:r>
      <w:proofErr w:type="spellStart"/>
      <w:r>
        <w:t>Doettrl</w:t>
      </w:r>
      <w:proofErr w:type="spellEnd"/>
      <w:r>
        <w:t>, MEMS)</w:t>
      </w:r>
    </w:p>
    <w:p w14:paraId="49B2DD91" w14:textId="77777777" w:rsidR="008260DD" w:rsidRDefault="008260DD" w:rsidP="008260DD">
      <w:pPr>
        <w:pStyle w:val="ListParagraph"/>
        <w:numPr>
          <w:ilvl w:val="0"/>
          <w:numId w:val="17"/>
        </w:numPr>
      </w:pPr>
      <w:commentRangeStart w:id="111"/>
      <w:r>
        <w:t>Are relationships predictable at a continental scale?</w:t>
      </w:r>
      <w:commentRangeEnd w:id="111"/>
      <w:r>
        <w:rPr>
          <w:rStyle w:val="CommentReference"/>
        </w:rPr>
        <w:commentReference w:id="111"/>
      </w:r>
    </w:p>
    <w:p w14:paraId="6DEAF03F" w14:textId="77777777" w:rsidR="008260DD" w:rsidRDefault="008260DD" w:rsidP="008260DD">
      <w:pPr>
        <w:pStyle w:val="ListParagraph"/>
        <w:numPr>
          <w:ilvl w:val="1"/>
          <w:numId w:val="17"/>
        </w:numPr>
      </w:pPr>
      <w:r>
        <w:t xml:space="preserve">Is there a </w:t>
      </w:r>
      <w:commentRangeStart w:id="112"/>
      <w:r>
        <w:t xml:space="preserve">correlation </w:t>
      </w:r>
      <w:commentRangeEnd w:id="112"/>
      <w:r>
        <w:rPr>
          <w:rStyle w:val="CommentReference"/>
        </w:rPr>
        <w:commentReference w:id="112"/>
      </w:r>
      <w:r>
        <w:t xml:space="preserve">between microbiome and metabolome diversity? </w:t>
      </w:r>
    </w:p>
    <w:p w14:paraId="690F824B" w14:textId="77777777" w:rsidR="008260DD" w:rsidRDefault="008260DD" w:rsidP="008260DD">
      <w:pPr>
        <w:pStyle w:val="ListParagraph"/>
        <w:numPr>
          <w:ilvl w:val="1"/>
          <w:numId w:val="17"/>
        </w:numPr>
      </w:pPr>
      <w:r>
        <w:t xml:space="preserve">At </w:t>
      </w:r>
      <w:commentRangeStart w:id="113"/>
      <w:r>
        <w:t>what scales does this relationship exist?</w:t>
      </w:r>
      <w:commentRangeEnd w:id="113"/>
      <w:r>
        <w:rPr>
          <w:rStyle w:val="CommentReference"/>
        </w:rPr>
        <w:commentReference w:id="113"/>
      </w:r>
    </w:p>
    <w:p w14:paraId="1306562F" w14:textId="77777777" w:rsidR="008260DD" w:rsidRDefault="008260DD" w:rsidP="008260DD">
      <w:pPr>
        <w:pStyle w:val="ListParagraph"/>
        <w:numPr>
          <w:ilvl w:val="2"/>
          <w:numId w:val="17"/>
        </w:numPr>
      </w:pPr>
      <w:r>
        <w:t>continental</w:t>
      </w:r>
    </w:p>
    <w:p w14:paraId="752501DE" w14:textId="77777777" w:rsidR="008260DD" w:rsidRDefault="008260DD" w:rsidP="008260DD">
      <w:pPr>
        <w:pStyle w:val="ListParagraph"/>
        <w:numPr>
          <w:ilvl w:val="2"/>
          <w:numId w:val="17"/>
        </w:numPr>
      </w:pPr>
      <w:r>
        <w:t>biome</w:t>
      </w:r>
    </w:p>
    <w:p w14:paraId="27C595B7" w14:textId="77777777" w:rsidR="008260DD" w:rsidRDefault="008260DD" w:rsidP="008260DD">
      <w:pPr>
        <w:pStyle w:val="ListParagraph"/>
        <w:numPr>
          <w:ilvl w:val="2"/>
          <w:numId w:val="17"/>
        </w:numPr>
      </w:pPr>
      <w:r>
        <w:t>soil order</w:t>
      </w:r>
    </w:p>
    <w:p w14:paraId="620D4EE4" w14:textId="77777777" w:rsidR="008260DD" w:rsidRDefault="008260DD" w:rsidP="008260DD">
      <w:pPr>
        <w:pStyle w:val="ListParagraph"/>
        <w:numPr>
          <w:ilvl w:val="1"/>
          <w:numId w:val="17"/>
        </w:numPr>
      </w:pPr>
      <w:commentRangeStart w:id="114"/>
      <w:r>
        <w:t xml:space="preserve">does molecular diversity predict soil carbon </w:t>
      </w:r>
      <w:proofErr w:type="spellStart"/>
      <w:r>
        <w:t>mineralizability</w:t>
      </w:r>
      <w:proofErr w:type="spellEnd"/>
      <w:r>
        <w:t>?</w:t>
      </w:r>
      <w:commentRangeEnd w:id="114"/>
      <w:r>
        <w:rPr>
          <w:rStyle w:val="CommentReference"/>
        </w:rPr>
        <w:commentReference w:id="114"/>
      </w:r>
    </w:p>
    <w:p w14:paraId="3398709F" w14:textId="77777777" w:rsidR="008260DD" w:rsidRDefault="008260DD" w:rsidP="008260DD">
      <w:pPr>
        <w:pStyle w:val="ListParagraph"/>
        <w:numPr>
          <w:ilvl w:val="0"/>
          <w:numId w:val="17"/>
        </w:numPr>
      </w:pPr>
      <w:commentRangeStart w:id="115"/>
      <w:r>
        <w:t>Evaluate modeling literature and how mechanistic insight into factors governing soil C persistence can be incorporated to improve predictions and forecasting under climate change</w:t>
      </w:r>
      <w:commentRangeEnd w:id="115"/>
      <w:r>
        <w:rPr>
          <w:rStyle w:val="CommentReference"/>
        </w:rPr>
        <w:commentReference w:id="115"/>
      </w:r>
    </w:p>
    <w:p w14:paraId="7A255DE6" w14:textId="77777777" w:rsidR="008260DD" w:rsidRDefault="008260DD" w:rsidP="008260DD">
      <w:pPr>
        <w:pStyle w:val="ListParagraph"/>
        <w:numPr>
          <w:ilvl w:val="1"/>
          <w:numId w:val="17"/>
        </w:numPr>
      </w:pPr>
      <w:commentRangeStart w:id="116"/>
      <w:r>
        <w:t>identify regions (or propose a framework to evaluate) where soil C sequestration efforts should be focused</w:t>
      </w:r>
      <w:commentRangeEnd w:id="116"/>
      <w:r>
        <w:rPr>
          <w:rStyle w:val="CommentReference"/>
        </w:rPr>
        <w:commentReference w:id="116"/>
      </w:r>
    </w:p>
    <w:p w14:paraId="06902E1B" w14:textId="77777777" w:rsidR="008260DD" w:rsidRDefault="008260DD" w:rsidP="008260DD"/>
    <w:p w14:paraId="64456480" w14:textId="77777777" w:rsidR="008260DD" w:rsidRDefault="008260DD" w:rsidP="008260DD">
      <w:pPr>
        <w:rPr>
          <w:b/>
          <w:bCs/>
        </w:rPr>
      </w:pPr>
      <w:r>
        <w:rPr>
          <w:b/>
          <w:bCs/>
        </w:rPr>
        <w:t>Measurements</w:t>
      </w:r>
    </w:p>
    <w:p w14:paraId="552D6029" w14:textId="77777777" w:rsidR="008260DD" w:rsidRDefault="008260DD" w:rsidP="008260DD">
      <w:pPr>
        <w:pStyle w:val="ListParagraph"/>
        <w:numPr>
          <w:ilvl w:val="0"/>
          <w:numId w:val="19"/>
        </w:numPr>
      </w:pPr>
      <w:proofErr w:type="spellStart"/>
      <w:r>
        <w:t>exometabolome</w:t>
      </w:r>
      <w:proofErr w:type="spellEnd"/>
      <w:r>
        <w:t xml:space="preserve">, plant litter chemistry, soil carbon </w:t>
      </w:r>
      <w:proofErr w:type="spellStart"/>
      <w:r>
        <w:t>mineralizability</w:t>
      </w:r>
      <w:proofErr w:type="spellEnd"/>
      <w:r>
        <w:t xml:space="preserve"> </w:t>
      </w:r>
    </w:p>
    <w:p w14:paraId="3EC36A85" w14:textId="77777777" w:rsidR="00E60FF8" w:rsidRDefault="00E60FF8" w:rsidP="00DB2F4C"/>
    <w:p w14:paraId="57461DAB" w14:textId="77777777" w:rsidR="00472ED8" w:rsidRPr="00EA426B" w:rsidRDefault="00472ED8" w:rsidP="00472ED8"/>
    <w:p w14:paraId="2AE28B75" w14:textId="1EE54C90" w:rsidR="00B55E56" w:rsidRDefault="00DE706C" w:rsidP="00DE706C">
      <w:pPr>
        <w:rPr>
          <w:b/>
          <w:bCs/>
        </w:rPr>
      </w:pPr>
      <w:r>
        <w:rPr>
          <w:b/>
          <w:bCs/>
        </w:rPr>
        <w:t>Cited Literature</w:t>
      </w:r>
    </w:p>
    <w:p w14:paraId="5DB6E9A2" w14:textId="4D2DC3F7" w:rsidR="00DE706C" w:rsidRDefault="00DE706C" w:rsidP="00DE706C">
      <w:pPr>
        <w:rPr>
          <w:b/>
          <w:bCs/>
        </w:rPr>
      </w:pPr>
    </w:p>
    <w:p w14:paraId="067F9B65" w14:textId="70E68005" w:rsidR="00780384" w:rsidRPr="00780384" w:rsidRDefault="00907DF6" w:rsidP="00780384">
      <w:pPr>
        <w:widowControl w:val="0"/>
        <w:autoSpaceDE w:val="0"/>
        <w:autoSpaceDN w:val="0"/>
        <w:adjustRightInd w:val="0"/>
        <w:ind w:left="480" w:hanging="480"/>
        <w:rPr>
          <w:noProof/>
        </w:rPr>
      </w:pPr>
      <w:r>
        <w:rPr>
          <w:b/>
          <w:bCs/>
        </w:rPr>
        <w:fldChar w:fldCharType="begin" w:fldLock="1"/>
      </w:r>
      <w:r>
        <w:rPr>
          <w:b/>
          <w:bCs/>
        </w:rPr>
        <w:instrText xml:space="preserve">ADDIN Mendeley Bibliography CSL_BIBLIOGRAPHY </w:instrText>
      </w:r>
      <w:r>
        <w:rPr>
          <w:b/>
          <w:bCs/>
        </w:rPr>
        <w:fldChar w:fldCharType="separate"/>
      </w:r>
      <w:r w:rsidR="00780384" w:rsidRPr="00780384">
        <w:rPr>
          <w:noProof/>
        </w:rPr>
        <w:t>Albright, M.B.N., Runde, A., Lopez, D., Gans, J., Sevanto, S., Woolf, D., Dunbar, J., 2020. Effects of initial microbial biomass abundance on respiration during pine litter decomposition. PloS One 15, e0224641.</w:t>
      </w:r>
    </w:p>
    <w:p w14:paraId="68793174" w14:textId="77777777" w:rsidR="00780384" w:rsidRPr="00780384" w:rsidRDefault="00780384" w:rsidP="00780384">
      <w:pPr>
        <w:widowControl w:val="0"/>
        <w:autoSpaceDE w:val="0"/>
        <w:autoSpaceDN w:val="0"/>
        <w:adjustRightInd w:val="0"/>
        <w:ind w:left="480" w:hanging="480"/>
        <w:rPr>
          <w:noProof/>
        </w:rPr>
      </w:pPr>
      <w:r w:rsidRPr="00780384">
        <w:rPr>
          <w:noProof/>
        </w:rPr>
        <w:t>Allison, S.D., Martiny, J.B.H., 2008. Resistance , resilience , and redundancy in microbial communities 105.</w:t>
      </w:r>
    </w:p>
    <w:p w14:paraId="0C6B1F16" w14:textId="77777777" w:rsidR="00780384" w:rsidRPr="00780384" w:rsidRDefault="00780384" w:rsidP="00780384">
      <w:pPr>
        <w:widowControl w:val="0"/>
        <w:autoSpaceDE w:val="0"/>
        <w:autoSpaceDN w:val="0"/>
        <w:adjustRightInd w:val="0"/>
        <w:ind w:left="480" w:hanging="480"/>
        <w:rPr>
          <w:noProof/>
        </w:rPr>
      </w:pPr>
      <w:r w:rsidRPr="00780384">
        <w:rPr>
          <w:noProof/>
        </w:rPr>
        <w:t>Bastin, J.-F., Finegold, Y., Garcia, C., Mollicone, D., Rezende, M., Routh, D., Zohner, C.M., Crowther, T.W., 2019. The global tree restoration potential. Science 365, 76–79.</w:t>
      </w:r>
    </w:p>
    <w:p w14:paraId="049450B5" w14:textId="77777777" w:rsidR="00780384" w:rsidRPr="00780384" w:rsidRDefault="00780384" w:rsidP="00780384">
      <w:pPr>
        <w:widowControl w:val="0"/>
        <w:autoSpaceDE w:val="0"/>
        <w:autoSpaceDN w:val="0"/>
        <w:adjustRightInd w:val="0"/>
        <w:ind w:left="480" w:hanging="480"/>
        <w:rPr>
          <w:noProof/>
        </w:rPr>
      </w:pPr>
      <w:r w:rsidRPr="00780384">
        <w:rPr>
          <w:noProof/>
        </w:rPr>
        <w:t>Boer, W. de, Folman, L.B., Summerbell, R.C., Boddy, L., 2005. Living in a fungal world: impact of fungi on soil bacterial niche development. FEMS Microbiology Reviews 29, 795–811.</w:t>
      </w:r>
    </w:p>
    <w:p w14:paraId="48E8EEB2" w14:textId="77777777" w:rsidR="00780384" w:rsidRPr="00780384" w:rsidRDefault="00780384" w:rsidP="00780384">
      <w:pPr>
        <w:widowControl w:val="0"/>
        <w:autoSpaceDE w:val="0"/>
        <w:autoSpaceDN w:val="0"/>
        <w:adjustRightInd w:val="0"/>
        <w:ind w:left="480" w:hanging="480"/>
        <w:rPr>
          <w:noProof/>
        </w:rPr>
      </w:pPr>
      <w:r w:rsidRPr="00780384">
        <w:rPr>
          <w:noProof/>
        </w:rPr>
        <w:t>Bradford, M.A., Wieder, W.R., Bonan, G.B., Fierer, N., Raymond, P.A., Crowther, T.W., 2016. Managing uncertainty in soil carbon feedbacks to climate change. Nature Climate Change 6, 751–758. doi:10.1038/nclimate3071</w:t>
      </w:r>
    </w:p>
    <w:p w14:paraId="2B19EC52" w14:textId="77777777" w:rsidR="00780384" w:rsidRPr="00780384" w:rsidRDefault="00780384" w:rsidP="00780384">
      <w:pPr>
        <w:widowControl w:val="0"/>
        <w:autoSpaceDE w:val="0"/>
        <w:autoSpaceDN w:val="0"/>
        <w:adjustRightInd w:val="0"/>
        <w:ind w:left="480" w:hanging="480"/>
        <w:rPr>
          <w:noProof/>
        </w:rPr>
      </w:pPr>
      <w:r w:rsidRPr="00780384">
        <w:rPr>
          <w:noProof/>
        </w:rPr>
        <w:t xml:space="preserve">Charlop-Powers, Z., Owen, J.G., Reddy, B.V.B., Ternei, M.A., Brady, S.F., 2014. Chemical-biogeographic survey of secondary metabolism in soil. Proceedings of the National </w:t>
      </w:r>
      <w:r w:rsidRPr="00780384">
        <w:rPr>
          <w:noProof/>
        </w:rPr>
        <w:lastRenderedPageBreak/>
        <w:t>Academy of Sciences 111, 3757–3762.</w:t>
      </w:r>
    </w:p>
    <w:p w14:paraId="1C8BCE79" w14:textId="77777777" w:rsidR="00780384" w:rsidRPr="00780384" w:rsidRDefault="00780384" w:rsidP="00780384">
      <w:pPr>
        <w:widowControl w:val="0"/>
        <w:autoSpaceDE w:val="0"/>
        <w:autoSpaceDN w:val="0"/>
        <w:adjustRightInd w:val="0"/>
        <w:ind w:left="480" w:hanging="480"/>
        <w:rPr>
          <w:noProof/>
        </w:rPr>
      </w:pPr>
      <w:r w:rsidRPr="00780384">
        <w:rPr>
          <w:noProof/>
        </w:rPr>
        <w:t>Cotrufo, M.F., Ranalli, M.G., Haddix, M.L., Six, J., Lugato, E., 2019. Soil carbon storage informed by particulate and mineral-associated organic matter. Nature Geoscience 12, 989–994.</w:t>
      </w:r>
    </w:p>
    <w:p w14:paraId="3A7CB2C7" w14:textId="77777777" w:rsidR="00780384" w:rsidRPr="00780384" w:rsidRDefault="00780384" w:rsidP="00780384">
      <w:pPr>
        <w:widowControl w:val="0"/>
        <w:autoSpaceDE w:val="0"/>
        <w:autoSpaceDN w:val="0"/>
        <w:adjustRightInd w:val="0"/>
        <w:ind w:left="480" w:hanging="480"/>
        <w:rPr>
          <w:noProof/>
        </w:rPr>
      </w:pPr>
      <w:r w:rsidRPr="00780384">
        <w:rPr>
          <w:noProof/>
        </w:rPr>
        <w:t>Cotrufo, M.F., Wallenstein, M.D., Boot, C.M., Denef, K., Paul, E.A., 2013. The Microbial Efficiency-Matrix Stabilization (MEMS) framework integrates plant litter decomposition with soil organic matter stabilization: Do labile plant inputs form stable soil organic matter? Global Change Biology 19, 988–995. doi:10.1111/gcb.12113</w:t>
      </w:r>
    </w:p>
    <w:p w14:paraId="5CE34652" w14:textId="77777777" w:rsidR="00780384" w:rsidRPr="00780384" w:rsidRDefault="00780384" w:rsidP="00780384">
      <w:pPr>
        <w:widowControl w:val="0"/>
        <w:autoSpaceDE w:val="0"/>
        <w:autoSpaceDN w:val="0"/>
        <w:adjustRightInd w:val="0"/>
        <w:ind w:left="480" w:hanging="480"/>
        <w:rPr>
          <w:noProof/>
        </w:rPr>
      </w:pPr>
      <w:r w:rsidRPr="00780384">
        <w:rPr>
          <w:noProof/>
        </w:rPr>
        <w:t>Crowther, T., Todd-Brown, K., Rowe, C., Wieder, W., Carey, J., Machmuller, M., Snoek, L., Fang, S., Zhou, G., Allison, S., Blair, J., Bridgham, S., Burton, A., Carrillo, Y., Reich, P., Clark, J., Classen, A., Dijkstra, F., Elberling, B., Emmett, B., Estiarte, M., Frey, S., Guo, J., Harte, J., Jiang, L., Johnson, B., Kröel-Dulay, G., Larsen, K., Laudon, H., Lavallee, J., Luo, Y., Lupascu, M., Ma, L., Marhan, S., Michelsen, A., Mohan, J., Niu, S., Pendall, E., Penuelas, J., Pfeifer-Meister, L., Poll, C., Reinsch, S., Reynolds, L., Schmidth, I., Sistla, S., Sokol, N., Templer, P., Treseder, K., Welker, J., Bradford, M., 2016. Quantifying global soil C losses in response to warming. Nature 104, 104–108. doi:10.1038/nature20150</w:t>
      </w:r>
    </w:p>
    <w:p w14:paraId="160DA350" w14:textId="77777777" w:rsidR="00780384" w:rsidRPr="00780384" w:rsidRDefault="00780384" w:rsidP="00780384">
      <w:pPr>
        <w:widowControl w:val="0"/>
        <w:autoSpaceDE w:val="0"/>
        <w:autoSpaceDN w:val="0"/>
        <w:adjustRightInd w:val="0"/>
        <w:ind w:left="480" w:hanging="480"/>
        <w:rPr>
          <w:noProof/>
        </w:rPr>
      </w:pPr>
      <w:r w:rsidRPr="00780384">
        <w:rPr>
          <w:noProof/>
        </w:rPr>
        <w:t>Curtis, T.P., Sloan, W.T., Scannell, J.W., 2002. Estimating prokaryotic diversity and its limits. Proceedings of the National Academy of Sciences 99, 10494–10499.</w:t>
      </w:r>
    </w:p>
    <w:p w14:paraId="243F00A4" w14:textId="77777777" w:rsidR="00780384" w:rsidRPr="00780384" w:rsidRDefault="00780384" w:rsidP="00780384">
      <w:pPr>
        <w:widowControl w:val="0"/>
        <w:autoSpaceDE w:val="0"/>
        <w:autoSpaceDN w:val="0"/>
        <w:adjustRightInd w:val="0"/>
        <w:ind w:left="480" w:hanging="480"/>
        <w:rPr>
          <w:noProof/>
        </w:rPr>
      </w:pPr>
      <w:r w:rsidRPr="00780384">
        <w:rPr>
          <w:noProof/>
        </w:rPr>
        <w:t>Danczak, R.E., Chu, R.K., Fansler, S.J., Goldman, A.E., Graham, E.B., Tfaily, M.M., Toyoda, J.G., Stegen, J.C., 2020. Unification of environmental metabolomics with metacommunity ecology. BioRxiv.</w:t>
      </w:r>
    </w:p>
    <w:p w14:paraId="20085F7C" w14:textId="77777777" w:rsidR="00780384" w:rsidRPr="00780384" w:rsidRDefault="00780384" w:rsidP="00780384">
      <w:pPr>
        <w:widowControl w:val="0"/>
        <w:autoSpaceDE w:val="0"/>
        <w:autoSpaceDN w:val="0"/>
        <w:adjustRightInd w:val="0"/>
        <w:ind w:left="480" w:hanging="480"/>
        <w:rPr>
          <w:noProof/>
        </w:rPr>
      </w:pPr>
      <w:r w:rsidRPr="00780384">
        <w:rPr>
          <w:noProof/>
        </w:rPr>
        <w:t>De Preter, V., Verbeke, K., 2013. Metabolomics as a diagnostic tool in gastroenterology. World Journal of Gastrointestinal Pharmacology and Therapeutics 4, 97.</w:t>
      </w:r>
    </w:p>
    <w:p w14:paraId="7C43CB98" w14:textId="77777777" w:rsidR="00780384" w:rsidRPr="00780384" w:rsidRDefault="00780384" w:rsidP="00780384">
      <w:pPr>
        <w:widowControl w:val="0"/>
        <w:autoSpaceDE w:val="0"/>
        <w:autoSpaceDN w:val="0"/>
        <w:adjustRightInd w:val="0"/>
        <w:ind w:left="480" w:hanging="480"/>
        <w:rPr>
          <w:noProof/>
        </w:rPr>
      </w:pPr>
      <w:r w:rsidRPr="00780384">
        <w:rPr>
          <w:noProof/>
        </w:rPr>
        <w:t>DeCiucies, S., Whitman, T., Woolf, D., Enders, A., Lehmann, J., 2018. Priming mechanisms with additions of pyrogenic organic matter to soil. Geochimica et Cosmochimica Acta 238, 329–342.</w:t>
      </w:r>
    </w:p>
    <w:p w14:paraId="4FE68539" w14:textId="77777777" w:rsidR="00780384" w:rsidRPr="00780384" w:rsidRDefault="00780384" w:rsidP="00780384">
      <w:pPr>
        <w:widowControl w:val="0"/>
        <w:autoSpaceDE w:val="0"/>
        <w:autoSpaceDN w:val="0"/>
        <w:adjustRightInd w:val="0"/>
        <w:ind w:left="480" w:hanging="480"/>
        <w:rPr>
          <w:noProof/>
        </w:rPr>
      </w:pPr>
      <w:r w:rsidRPr="00780384">
        <w:rPr>
          <w:noProof/>
        </w:rPr>
        <w:t>Degens, B., 1997. A novel approach for assessing the pattern of catabolic potential of soil microbial communities, in: Microbial Communities. Springer, pp. 206–214.</w:t>
      </w:r>
    </w:p>
    <w:p w14:paraId="5991B10D" w14:textId="77777777" w:rsidR="00780384" w:rsidRPr="00780384" w:rsidRDefault="00780384" w:rsidP="00780384">
      <w:pPr>
        <w:widowControl w:val="0"/>
        <w:autoSpaceDE w:val="0"/>
        <w:autoSpaceDN w:val="0"/>
        <w:adjustRightInd w:val="0"/>
        <w:ind w:left="480" w:hanging="480"/>
        <w:rPr>
          <w:noProof/>
        </w:rPr>
      </w:pPr>
      <w:r w:rsidRPr="00780384">
        <w:rPr>
          <w:noProof/>
        </w:rPr>
        <w:t>Dittmar, T., Stubbins, A., 2013. Dissolved Organic Matter in Aquatic Systems, 2nd ed, Treatise on Geochemistry: Second Edition. Elsevier Ltd. doi:10.1016/B978-0-08-095975-7.01010-X</w:t>
      </w:r>
    </w:p>
    <w:p w14:paraId="4542154A" w14:textId="77777777" w:rsidR="00780384" w:rsidRPr="00780384" w:rsidRDefault="00780384" w:rsidP="00780384">
      <w:pPr>
        <w:widowControl w:val="0"/>
        <w:autoSpaceDE w:val="0"/>
        <w:autoSpaceDN w:val="0"/>
        <w:adjustRightInd w:val="0"/>
        <w:ind w:left="480" w:hanging="480"/>
        <w:rPr>
          <w:noProof/>
        </w:rPr>
      </w:pPr>
      <w:r w:rsidRPr="00780384">
        <w:rPr>
          <w:noProof/>
        </w:rPr>
        <w:t>Doetterl, S., Berhe, A.A., Arnold, C., Bodé, S., Fiener, P., Finke, P., Fuchslueger, L., Griepentrog, M., Harden, J.W., Nadeu, E., Schnecker, J., Six, J., Trumbore, S., Van Oost, K., Vogel, C., Boeckx, P., 2018. Links among warming, carbon and microbial dynamics mediated by soil mineral weathering. Nature Geoscience 11, 589–593. doi:10.1038/s41561-018-0168-7</w:t>
      </w:r>
    </w:p>
    <w:p w14:paraId="1337A25C" w14:textId="77777777" w:rsidR="00780384" w:rsidRPr="00780384" w:rsidRDefault="00780384" w:rsidP="00780384">
      <w:pPr>
        <w:widowControl w:val="0"/>
        <w:autoSpaceDE w:val="0"/>
        <w:autoSpaceDN w:val="0"/>
        <w:adjustRightInd w:val="0"/>
        <w:ind w:left="480" w:hanging="480"/>
        <w:rPr>
          <w:noProof/>
        </w:rPr>
      </w:pPr>
      <w:r w:rsidRPr="00780384">
        <w:rPr>
          <w:noProof/>
        </w:rPr>
        <w:t>Doetterl, S., Stevens, A., Six, J., Merckx, R., Van Oost, K., Casanova Pinto, M., Casanova-Katny, A., Muñoz, C., Boudin, M., Zagal Venegas, E., Boeckx, P., 2015. Soil carbon storage controlled by interactions between geochemistry and climate. Nature Geoscience 8, 780–783. doi:10.1038/ngeo2516</w:t>
      </w:r>
    </w:p>
    <w:p w14:paraId="585C5B2B" w14:textId="77777777" w:rsidR="00780384" w:rsidRPr="00780384" w:rsidRDefault="00780384" w:rsidP="00780384">
      <w:pPr>
        <w:widowControl w:val="0"/>
        <w:autoSpaceDE w:val="0"/>
        <w:autoSpaceDN w:val="0"/>
        <w:adjustRightInd w:val="0"/>
        <w:ind w:left="480" w:hanging="480"/>
        <w:rPr>
          <w:noProof/>
        </w:rPr>
      </w:pPr>
      <w:r w:rsidRPr="00780384">
        <w:rPr>
          <w:noProof/>
        </w:rPr>
        <w:t>Feunang, Y.D., Eisner, R., Knox, C., Chepelev, L., Hastings, J., Owen, G., Fahy, E., Steinbeck, C., Subramanian, S., Bolton, E., Greiner, R., Wishart, D.S., 2016. ClassyFire: automated chemical classification with a comprehensive, computable taxonomy. Journal of Cheminformatics 8, 1–20. doi:10.1186/s13321-016-0174-y</w:t>
      </w:r>
    </w:p>
    <w:p w14:paraId="6A225FDA" w14:textId="77777777" w:rsidR="00780384" w:rsidRPr="00780384" w:rsidRDefault="00780384" w:rsidP="00780384">
      <w:pPr>
        <w:widowControl w:val="0"/>
        <w:autoSpaceDE w:val="0"/>
        <w:autoSpaceDN w:val="0"/>
        <w:adjustRightInd w:val="0"/>
        <w:ind w:left="480" w:hanging="480"/>
        <w:rPr>
          <w:noProof/>
        </w:rPr>
      </w:pPr>
      <w:r w:rsidRPr="00780384">
        <w:rPr>
          <w:noProof/>
        </w:rPr>
        <w:t>Fick, S.E., Hijmans, R.J., 2017. WorldClim 2: new 1‐km spatial resolution climate surfaces for global land areas. International Journal of Climatology 37, 4302–4315.</w:t>
      </w:r>
    </w:p>
    <w:p w14:paraId="43C4293A" w14:textId="77777777" w:rsidR="00780384" w:rsidRPr="00780384" w:rsidRDefault="00780384" w:rsidP="00780384">
      <w:pPr>
        <w:widowControl w:val="0"/>
        <w:autoSpaceDE w:val="0"/>
        <w:autoSpaceDN w:val="0"/>
        <w:adjustRightInd w:val="0"/>
        <w:ind w:left="480" w:hanging="480"/>
        <w:rPr>
          <w:noProof/>
        </w:rPr>
      </w:pPr>
      <w:r w:rsidRPr="00780384">
        <w:rPr>
          <w:noProof/>
        </w:rPr>
        <w:t xml:space="preserve">Fierer, N., Bradford, M.A.., Jackson, R.B., 2016. Toward an Ecological Classification of Soil </w:t>
      </w:r>
      <w:r w:rsidRPr="00780384">
        <w:rPr>
          <w:noProof/>
        </w:rPr>
        <w:lastRenderedPageBreak/>
        <w:t>Bacteria. Ecology 88, 1354–1364. doi:10.1890/05-1839</w:t>
      </w:r>
    </w:p>
    <w:p w14:paraId="576E79A6" w14:textId="77777777" w:rsidR="00780384" w:rsidRPr="00780384" w:rsidRDefault="00780384" w:rsidP="00780384">
      <w:pPr>
        <w:widowControl w:val="0"/>
        <w:autoSpaceDE w:val="0"/>
        <w:autoSpaceDN w:val="0"/>
        <w:adjustRightInd w:val="0"/>
        <w:ind w:left="480" w:hanging="480"/>
        <w:rPr>
          <w:noProof/>
        </w:rPr>
      </w:pPr>
      <w:r w:rsidRPr="00780384">
        <w:rPr>
          <w:noProof/>
        </w:rPr>
        <w:t>Fierer, N., Jackson, R.B., 2006. The diversity and biogeography of soil bacterial communities. Proceedings of the National Academy of Sciences 103, 626–631.</w:t>
      </w:r>
    </w:p>
    <w:p w14:paraId="443DBE81" w14:textId="77777777" w:rsidR="00780384" w:rsidRPr="00780384" w:rsidRDefault="00780384" w:rsidP="00780384">
      <w:pPr>
        <w:widowControl w:val="0"/>
        <w:autoSpaceDE w:val="0"/>
        <w:autoSpaceDN w:val="0"/>
        <w:adjustRightInd w:val="0"/>
        <w:ind w:left="480" w:hanging="480"/>
        <w:rPr>
          <w:noProof/>
        </w:rPr>
      </w:pPr>
      <w:r w:rsidRPr="00780384">
        <w:rPr>
          <w:noProof/>
        </w:rPr>
        <w:t>Fierer, N., Lauber, C.L., Ramirez, K.S., Zaneveld, J., Bradford, M.A., Knight, R., 2012. Comparative metagenomic, phylogenetic and physiological analyses of soil microbial communities across nitrogen gradients. The ISME Journal 6, 1007–1017.</w:t>
      </w:r>
    </w:p>
    <w:p w14:paraId="0FC2359B" w14:textId="77777777" w:rsidR="00780384" w:rsidRPr="00780384" w:rsidRDefault="00780384" w:rsidP="00780384">
      <w:pPr>
        <w:widowControl w:val="0"/>
        <w:autoSpaceDE w:val="0"/>
        <w:autoSpaceDN w:val="0"/>
        <w:adjustRightInd w:val="0"/>
        <w:ind w:left="480" w:hanging="480"/>
        <w:rPr>
          <w:noProof/>
        </w:rPr>
      </w:pPr>
      <w:r w:rsidRPr="00780384">
        <w:rPr>
          <w:noProof/>
        </w:rPr>
        <w:t>Fisk, M.C., Ruether, K.F., Yavitt, J.B., 2003. Microbial activity and functional composition among northern peatland ecosystems. Soil Biology and Biochemistry 35, 591–602.</w:t>
      </w:r>
    </w:p>
    <w:p w14:paraId="288F2D83" w14:textId="77777777" w:rsidR="00780384" w:rsidRPr="00780384" w:rsidRDefault="00780384" w:rsidP="00780384">
      <w:pPr>
        <w:widowControl w:val="0"/>
        <w:autoSpaceDE w:val="0"/>
        <w:autoSpaceDN w:val="0"/>
        <w:adjustRightInd w:val="0"/>
        <w:ind w:left="480" w:hanging="480"/>
        <w:rPr>
          <w:noProof/>
        </w:rPr>
      </w:pPr>
      <w:r w:rsidRPr="00780384">
        <w:rPr>
          <w:noProof/>
        </w:rPr>
        <w:t>Fontaine, S., Barot, S., Barré, P., Bdioui, N., Mary, B., Rumpel, C., 2007. Stability of organic carbon in deep soil layers controlled by fresh carbon supply. Nature 450, 277–80. doi:10.1038/nature06275</w:t>
      </w:r>
    </w:p>
    <w:p w14:paraId="17D1C8E5" w14:textId="77777777" w:rsidR="00780384" w:rsidRPr="00780384" w:rsidRDefault="00780384" w:rsidP="00780384">
      <w:pPr>
        <w:widowControl w:val="0"/>
        <w:autoSpaceDE w:val="0"/>
        <w:autoSpaceDN w:val="0"/>
        <w:adjustRightInd w:val="0"/>
        <w:ind w:left="480" w:hanging="480"/>
        <w:rPr>
          <w:noProof/>
        </w:rPr>
      </w:pPr>
      <w:r w:rsidRPr="00780384">
        <w:rPr>
          <w:noProof/>
        </w:rPr>
        <w:t>Fontaine, S., Mariotti, A., Abbadie, L., 2003. The priming effect of organic matter: a question of microbial competition? Soil Biology and Biochemistry 35, 837–843. doi:10.1016/S0038-0717(03)00123-8</w:t>
      </w:r>
    </w:p>
    <w:p w14:paraId="6614A58C" w14:textId="77777777" w:rsidR="00780384" w:rsidRPr="00780384" w:rsidRDefault="00780384" w:rsidP="00780384">
      <w:pPr>
        <w:widowControl w:val="0"/>
        <w:autoSpaceDE w:val="0"/>
        <w:autoSpaceDN w:val="0"/>
        <w:adjustRightInd w:val="0"/>
        <w:ind w:left="480" w:hanging="480"/>
        <w:rPr>
          <w:noProof/>
        </w:rPr>
      </w:pPr>
      <w:r w:rsidRPr="00780384">
        <w:rPr>
          <w:noProof/>
        </w:rPr>
        <w:t>Fuchs, G., Boll, M., Heider, J., 2011. Microbial degradation of aromatic compounds — from one strategy to four. Nature Reviews Microbiology 9, 803–816. doi:10.1038/nrmicro2652</w:t>
      </w:r>
    </w:p>
    <w:p w14:paraId="411FDA14" w14:textId="77777777" w:rsidR="00780384" w:rsidRPr="00780384" w:rsidRDefault="00780384" w:rsidP="00780384">
      <w:pPr>
        <w:widowControl w:val="0"/>
        <w:autoSpaceDE w:val="0"/>
        <w:autoSpaceDN w:val="0"/>
        <w:adjustRightInd w:val="0"/>
        <w:ind w:left="480" w:hanging="480"/>
        <w:rPr>
          <w:noProof/>
        </w:rPr>
      </w:pPr>
      <w:r w:rsidRPr="00780384">
        <w:rPr>
          <w:noProof/>
        </w:rPr>
        <w:t>Graham, E.B., Crump, A.R., Kennedy, D.W., Arntzen, E., Fansler, S., Purvine, S.O., Nicora, C.D., Nelson, W., Tfaily, M.M., Stegen, J.C., 2018. Multi ’omics comparison reveals metabolome biochemistry, not microbiome composition or gene expression, corresponds to elevated biogeochemical function in the hyporheic zone. Science of The Total Environment 642, 742–753. doi:10.1016/J.SCITOTENV.2018.05.256</w:t>
      </w:r>
    </w:p>
    <w:p w14:paraId="7DFE1285" w14:textId="77777777" w:rsidR="00780384" w:rsidRPr="00780384" w:rsidRDefault="00780384" w:rsidP="00780384">
      <w:pPr>
        <w:widowControl w:val="0"/>
        <w:autoSpaceDE w:val="0"/>
        <w:autoSpaceDN w:val="0"/>
        <w:adjustRightInd w:val="0"/>
        <w:ind w:left="480" w:hanging="480"/>
        <w:rPr>
          <w:noProof/>
        </w:rPr>
      </w:pPr>
      <w:r w:rsidRPr="00780384">
        <w:rPr>
          <w:noProof/>
        </w:rPr>
        <w:t>Griscom, B.W., Adams, J., Ellis, P.W., Houghton, R.A., Lomax, G., Miteva, D.A., Schlesinger, W.H., Shoch, D., Siikamäki, J. V, Smith, P., 2017. Natural climate solutions. Proceedings of the National Academy of Sciences 114, 11645–11650.</w:t>
      </w:r>
    </w:p>
    <w:p w14:paraId="17196FAE" w14:textId="77777777" w:rsidR="00780384" w:rsidRPr="00780384" w:rsidRDefault="00780384" w:rsidP="00780384">
      <w:pPr>
        <w:widowControl w:val="0"/>
        <w:autoSpaceDE w:val="0"/>
        <w:autoSpaceDN w:val="0"/>
        <w:adjustRightInd w:val="0"/>
        <w:ind w:left="480" w:hanging="480"/>
        <w:rPr>
          <w:noProof/>
        </w:rPr>
      </w:pPr>
      <w:r w:rsidRPr="00780384">
        <w:rPr>
          <w:noProof/>
        </w:rPr>
        <w:t>Gross, C.D., Harrison, R.B., 2019. The case for digging deeper: soil organic carbon storage, dynamics, and controls in our changing world. Soil Systems 3, 28.</w:t>
      </w:r>
    </w:p>
    <w:p w14:paraId="45DE2753" w14:textId="77777777" w:rsidR="00780384" w:rsidRPr="00780384" w:rsidRDefault="00780384" w:rsidP="00780384">
      <w:pPr>
        <w:widowControl w:val="0"/>
        <w:autoSpaceDE w:val="0"/>
        <w:autoSpaceDN w:val="0"/>
        <w:adjustRightInd w:val="0"/>
        <w:ind w:left="480" w:hanging="480"/>
        <w:rPr>
          <w:noProof/>
        </w:rPr>
      </w:pPr>
      <w:r w:rsidRPr="00780384">
        <w:rPr>
          <w:noProof/>
        </w:rPr>
        <w:t>Gurnon, D., Voss-Andreae, J., Stanley, J., 2013. Integrating art and science in undergraduate education. PLoS Biology 11.</w:t>
      </w:r>
    </w:p>
    <w:p w14:paraId="76976F12" w14:textId="77777777" w:rsidR="00780384" w:rsidRPr="00780384" w:rsidRDefault="00780384" w:rsidP="00780384">
      <w:pPr>
        <w:widowControl w:val="0"/>
        <w:autoSpaceDE w:val="0"/>
        <w:autoSpaceDN w:val="0"/>
        <w:adjustRightInd w:val="0"/>
        <w:ind w:left="480" w:hanging="480"/>
        <w:rPr>
          <w:noProof/>
        </w:rPr>
      </w:pPr>
      <w:r w:rsidRPr="00780384">
        <w:rPr>
          <w:noProof/>
        </w:rPr>
        <w:t>Hall, E.K., Bernhardt, E.S., Bier, R.L., Bradford, M.A., Boot, C.M., Cotner, J.B., del Giorgio, P.A., Evans, S.E., Graham, E.B., Jones, S.E., Lennon, J.T., Locey, K.J., Nemergut, D., Osborne, B.B., Rocca, J.D., Schimel, J.P., Waldrop, M.P., Wallenstein, M.D., 2018. Understanding how microbiomes influence the systems they inhabit. Nature Microbiology 3, 977–982. doi:10.1038/s41564-018-0201-z</w:t>
      </w:r>
    </w:p>
    <w:p w14:paraId="2A8CF02A" w14:textId="77777777" w:rsidR="00780384" w:rsidRPr="00780384" w:rsidRDefault="00780384" w:rsidP="00780384">
      <w:pPr>
        <w:widowControl w:val="0"/>
        <w:autoSpaceDE w:val="0"/>
        <w:autoSpaceDN w:val="0"/>
        <w:adjustRightInd w:val="0"/>
        <w:ind w:left="480" w:hanging="480"/>
        <w:rPr>
          <w:noProof/>
        </w:rPr>
      </w:pPr>
      <w:r w:rsidRPr="00780384">
        <w:rPr>
          <w:noProof/>
        </w:rPr>
        <w:t>Hedges, J.I., 1992. Global biogeochemical cycles: progress and problems. Mar. Chem 39, 67–93.</w:t>
      </w:r>
    </w:p>
    <w:p w14:paraId="7BE64103" w14:textId="77777777" w:rsidR="00780384" w:rsidRPr="00780384" w:rsidRDefault="00780384" w:rsidP="00780384">
      <w:pPr>
        <w:widowControl w:val="0"/>
        <w:autoSpaceDE w:val="0"/>
        <w:autoSpaceDN w:val="0"/>
        <w:adjustRightInd w:val="0"/>
        <w:ind w:left="480" w:hanging="480"/>
        <w:rPr>
          <w:noProof/>
        </w:rPr>
      </w:pPr>
      <w:r w:rsidRPr="00780384">
        <w:rPr>
          <w:noProof/>
        </w:rPr>
        <w:t>Jacobus H. van ‘t Hoff – Nobel Lecture [WWW Document], n.d. . Nobel Media AB 2020.</w:t>
      </w:r>
    </w:p>
    <w:p w14:paraId="4B59146A" w14:textId="77777777" w:rsidR="00780384" w:rsidRPr="00780384" w:rsidRDefault="00780384" w:rsidP="00780384">
      <w:pPr>
        <w:widowControl w:val="0"/>
        <w:autoSpaceDE w:val="0"/>
        <w:autoSpaceDN w:val="0"/>
        <w:adjustRightInd w:val="0"/>
        <w:ind w:left="480" w:hanging="480"/>
        <w:rPr>
          <w:noProof/>
        </w:rPr>
      </w:pPr>
      <w:r w:rsidRPr="00780384">
        <w:rPr>
          <w:noProof/>
        </w:rPr>
        <w:t>Kaiser, K., Guggenberger, G., 2003. Mineral surfaces and soil organic matter. European Journal of Soil Science 54, 219–236. doi:10.1046/j.1365-2389.2003.00544.x</w:t>
      </w:r>
    </w:p>
    <w:p w14:paraId="3370F7F5" w14:textId="77777777" w:rsidR="00780384" w:rsidRPr="00780384" w:rsidRDefault="00780384" w:rsidP="00780384">
      <w:pPr>
        <w:widowControl w:val="0"/>
        <w:autoSpaceDE w:val="0"/>
        <w:autoSpaceDN w:val="0"/>
        <w:adjustRightInd w:val="0"/>
        <w:ind w:left="480" w:hanging="480"/>
        <w:rPr>
          <w:noProof/>
        </w:rPr>
      </w:pPr>
      <w:r w:rsidRPr="00780384">
        <w:rPr>
          <w:noProof/>
        </w:rPr>
        <w:t>Kaiser, K., Kalbitz, K., 2012. Cycling downwards - dissolved organic matter in soils. Soil Biology and Biochemistry 52, 29–32. doi:10.1016/j.soilbio.2012.04.002</w:t>
      </w:r>
    </w:p>
    <w:p w14:paraId="0FE5367E" w14:textId="77777777" w:rsidR="00780384" w:rsidRPr="00780384" w:rsidRDefault="00780384" w:rsidP="00780384">
      <w:pPr>
        <w:widowControl w:val="0"/>
        <w:autoSpaceDE w:val="0"/>
        <w:autoSpaceDN w:val="0"/>
        <w:adjustRightInd w:val="0"/>
        <w:ind w:left="480" w:hanging="480"/>
        <w:rPr>
          <w:noProof/>
        </w:rPr>
      </w:pPr>
      <w:r w:rsidRPr="00780384">
        <w:rPr>
          <w:noProof/>
        </w:rPr>
        <w:t>Kramer, M.G., Chadwick, O.A., 2018. Climate-driven thresholds in reactive mineral retention of soil carbon at the global scale. Nature Climate Change 8, 1104–1108.</w:t>
      </w:r>
    </w:p>
    <w:p w14:paraId="676833FF" w14:textId="77777777" w:rsidR="00780384" w:rsidRPr="00780384" w:rsidRDefault="00780384" w:rsidP="00780384">
      <w:pPr>
        <w:widowControl w:val="0"/>
        <w:autoSpaceDE w:val="0"/>
        <w:autoSpaceDN w:val="0"/>
        <w:adjustRightInd w:val="0"/>
        <w:ind w:left="480" w:hanging="480"/>
        <w:rPr>
          <w:noProof/>
        </w:rPr>
      </w:pPr>
      <w:r w:rsidRPr="00780384">
        <w:rPr>
          <w:noProof/>
        </w:rPr>
        <w:t>Kuzyakov, Y., 2002. Review: Factors affecting rhizosphere priming effects. Journal of Plant Nutrition and Soil Science 165, 382–396. doi:10.1002/1522-2624(200208)165:4&lt;382::AID-JPLN382&gt;3.0.CO;2</w:t>
      </w:r>
    </w:p>
    <w:p w14:paraId="239FAEA1" w14:textId="77777777" w:rsidR="00780384" w:rsidRPr="00780384" w:rsidRDefault="00780384" w:rsidP="00780384">
      <w:pPr>
        <w:widowControl w:val="0"/>
        <w:autoSpaceDE w:val="0"/>
        <w:autoSpaceDN w:val="0"/>
        <w:adjustRightInd w:val="0"/>
        <w:ind w:left="480" w:hanging="480"/>
        <w:rPr>
          <w:noProof/>
        </w:rPr>
      </w:pPr>
      <w:r w:rsidRPr="00780384">
        <w:rPr>
          <w:noProof/>
        </w:rPr>
        <w:t>Lal, R., 2004. Soil carbon sequestration to mitigate climate change. Geoderma 123, 1–22.</w:t>
      </w:r>
    </w:p>
    <w:p w14:paraId="3FFB2D08" w14:textId="77777777" w:rsidR="00780384" w:rsidRPr="00780384" w:rsidRDefault="00780384" w:rsidP="00780384">
      <w:pPr>
        <w:widowControl w:val="0"/>
        <w:autoSpaceDE w:val="0"/>
        <w:autoSpaceDN w:val="0"/>
        <w:adjustRightInd w:val="0"/>
        <w:ind w:left="480" w:hanging="480"/>
        <w:rPr>
          <w:noProof/>
        </w:rPr>
      </w:pPr>
      <w:r w:rsidRPr="00780384">
        <w:rPr>
          <w:noProof/>
        </w:rPr>
        <w:t xml:space="preserve">Lal, R., Kimble, J.M., Follett, R.F., Stewart, B.A., 2001. Assessment Methods for Soil Carbon. </w:t>
      </w:r>
      <w:r w:rsidRPr="00780384">
        <w:rPr>
          <w:noProof/>
        </w:rPr>
        <w:lastRenderedPageBreak/>
        <w:t>Advances in Soil Science.</w:t>
      </w:r>
    </w:p>
    <w:p w14:paraId="21FB5DE1" w14:textId="77777777" w:rsidR="00780384" w:rsidRPr="00780384" w:rsidRDefault="00780384" w:rsidP="00780384">
      <w:pPr>
        <w:widowControl w:val="0"/>
        <w:autoSpaceDE w:val="0"/>
        <w:autoSpaceDN w:val="0"/>
        <w:adjustRightInd w:val="0"/>
        <w:ind w:left="480" w:hanging="480"/>
        <w:rPr>
          <w:noProof/>
        </w:rPr>
      </w:pPr>
      <w:r w:rsidRPr="00780384">
        <w:rPr>
          <w:noProof/>
        </w:rPr>
        <w:t>Landa, M., Cottrell, M.T., Kirchman, D.L., Kaiser, K., Medeiros, P.M., Tremblay, L., Batailler, N., Caparros, J., Catala, P., Escoubeyrou, K., Oriol, L., Blain, S., Obernosterer, I., 2014. Phylogenetic and structural response of heterotrophic bacteria to dissolved organic matter of different chemical composition in a continuous culture study. Environmental Microbiology 16, 1668–1681. doi:10.1111/1462-2920.12242</w:t>
      </w:r>
    </w:p>
    <w:p w14:paraId="434D4FA3" w14:textId="77777777" w:rsidR="00780384" w:rsidRPr="00780384" w:rsidRDefault="00780384" w:rsidP="00780384">
      <w:pPr>
        <w:widowControl w:val="0"/>
        <w:autoSpaceDE w:val="0"/>
        <w:autoSpaceDN w:val="0"/>
        <w:adjustRightInd w:val="0"/>
        <w:ind w:left="480" w:hanging="480"/>
        <w:rPr>
          <w:noProof/>
        </w:rPr>
      </w:pPr>
      <w:r w:rsidRPr="00780384">
        <w:rPr>
          <w:noProof/>
        </w:rPr>
        <w:t>Leake, J., Johnson, D., Donnelly, D., Muckle, G., Boddy, L., Read, D., 2004. Networks of power and influence: the role of mycorrhizal mycelium in controlling plant communities and agroecosystem functioning. Canadian Journal of Botany 82, 1016–1045.</w:t>
      </w:r>
    </w:p>
    <w:p w14:paraId="07F50453" w14:textId="77777777" w:rsidR="00780384" w:rsidRPr="00780384" w:rsidRDefault="00780384" w:rsidP="00780384">
      <w:pPr>
        <w:widowControl w:val="0"/>
        <w:autoSpaceDE w:val="0"/>
        <w:autoSpaceDN w:val="0"/>
        <w:adjustRightInd w:val="0"/>
        <w:ind w:left="480" w:hanging="480"/>
        <w:rPr>
          <w:noProof/>
        </w:rPr>
      </w:pPr>
      <w:r w:rsidRPr="00780384">
        <w:rPr>
          <w:noProof/>
        </w:rPr>
        <w:t>Lehmann, J., Gaskins, B., 2019. Learning scientific creativity from the arts. Palgrave Communications 5, 1–5.</w:t>
      </w:r>
    </w:p>
    <w:p w14:paraId="5DB38B0A" w14:textId="77777777" w:rsidR="00780384" w:rsidRPr="00780384" w:rsidRDefault="00780384" w:rsidP="00780384">
      <w:pPr>
        <w:widowControl w:val="0"/>
        <w:autoSpaceDE w:val="0"/>
        <w:autoSpaceDN w:val="0"/>
        <w:adjustRightInd w:val="0"/>
        <w:ind w:left="480" w:hanging="480"/>
        <w:rPr>
          <w:noProof/>
        </w:rPr>
      </w:pPr>
      <w:r w:rsidRPr="00780384">
        <w:rPr>
          <w:noProof/>
        </w:rPr>
        <w:t>Lehmann, J., Kleber, M., 2015. The contentious nature of soil organic matter. Nature 528, 60–68. doi:10.1038/nature16069</w:t>
      </w:r>
    </w:p>
    <w:p w14:paraId="4BE9E2E3" w14:textId="77777777" w:rsidR="00780384" w:rsidRPr="00780384" w:rsidRDefault="00780384" w:rsidP="00780384">
      <w:pPr>
        <w:widowControl w:val="0"/>
        <w:autoSpaceDE w:val="0"/>
        <w:autoSpaceDN w:val="0"/>
        <w:adjustRightInd w:val="0"/>
        <w:ind w:left="480" w:hanging="480"/>
        <w:rPr>
          <w:noProof/>
        </w:rPr>
      </w:pPr>
      <w:r w:rsidRPr="00780384">
        <w:rPr>
          <w:noProof/>
        </w:rPr>
        <w:t>Lehmann, J., Solomon, D., Kinyangi, J., Dathe, L., Wirick, S., Jacobsen, C., 2008. Spatial complexity of soil organic matter forms at nanometre scales. Nature Geoscience 1, 238–242. doi:10.1038/ngeo155</w:t>
      </w:r>
    </w:p>
    <w:p w14:paraId="66B1F9A7" w14:textId="77777777" w:rsidR="00780384" w:rsidRPr="00780384" w:rsidRDefault="00780384" w:rsidP="00780384">
      <w:pPr>
        <w:widowControl w:val="0"/>
        <w:autoSpaceDE w:val="0"/>
        <w:autoSpaceDN w:val="0"/>
        <w:adjustRightInd w:val="0"/>
        <w:ind w:left="480" w:hanging="480"/>
        <w:rPr>
          <w:noProof/>
        </w:rPr>
      </w:pPr>
      <w:r w:rsidRPr="00780384">
        <w:rPr>
          <w:noProof/>
        </w:rPr>
        <w:t>Liang, C., Balser, T.C., 2011. Microbial production of recalcitrant organic matter in global soils: implications for productivity and climate policy. Nature Reviews Microbiology 9, 75.</w:t>
      </w:r>
    </w:p>
    <w:p w14:paraId="54C357AE" w14:textId="77777777" w:rsidR="00780384" w:rsidRPr="00780384" w:rsidRDefault="00780384" w:rsidP="00780384">
      <w:pPr>
        <w:widowControl w:val="0"/>
        <w:autoSpaceDE w:val="0"/>
        <w:autoSpaceDN w:val="0"/>
        <w:adjustRightInd w:val="0"/>
        <w:ind w:left="480" w:hanging="480"/>
        <w:rPr>
          <w:noProof/>
        </w:rPr>
      </w:pPr>
      <w:r w:rsidRPr="00780384">
        <w:rPr>
          <w:noProof/>
        </w:rPr>
        <w:t>Liang, C., Schimel, J.P., Jastrow, J.D., 2017a. The importance of anabolism in microbial control over soil carbon storage. Nature Microbiology 2, 17105. doi:10.1038/nmicrobiol.2017.105</w:t>
      </w:r>
    </w:p>
    <w:p w14:paraId="65078A25" w14:textId="77777777" w:rsidR="00780384" w:rsidRPr="00780384" w:rsidRDefault="00780384" w:rsidP="00780384">
      <w:pPr>
        <w:widowControl w:val="0"/>
        <w:autoSpaceDE w:val="0"/>
        <w:autoSpaceDN w:val="0"/>
        <w:adjustRightInd w:val="0"/>
        <w:ind w:left="480" w:hanging="480"/>
        <w:rPr>
          <w:noProof/>
        </w:rPr>
      </w:pPr>
      <w:r w:rsidRPr="00780384">
        <w:rPr>
          <w:noProof/>
        </w:rPr>
        <w:t>Liang, C., Schimel, J.P., Jastrow, J.D., 2017b. The importance of anabolism in microbial control over soil carbon storage. Nature Microbiology 2, 17105. doi:10.1038/nmicrobiol.2017.105</w:t>
      </w:r>
    </w:p>
    <w:p w14:paraId="6D4BA8C5" w14:textId="77777777" w:rsidR="00780384" w:rsidRPr="00780384" w:rsidRDefault="00780384" w:rsidP="00780384">
      <w:pPr>
        <w:widowControl w:val="0"/>
        <w:autoSpaceDE w:val="0"/>
        <w:autoSpaceDN w:val="0"/>
        <w:adjustRightInd w:val="0"/>
        <w:ind w:left="480" w:hanging="480"/>
        <w:rPr>
          <w:noProof/>
        </w:rPr>
      </w:pPr>
      <w:r w:rsidRPr="00780384">
        <w:rPr>
          <w:noProof/>
        </w:rPr>
        <w:t>Lustenhouwer, N., Maynard, D.S., Bradford, M.A., Lindner, D.L., Oberle, B., Zanne, A.E., Crowther, T.W., 2020. A trait-based understanding of wood decomposition by fungi. Proceedings of the National Academy of Sciences.</w:t>
      </w:r>
    </w:p>
    <w:p w14:paraId="0A968D06" w14:textId="77777777" w:rsidR="00780384" w:rsidRPr="00780384" w:rsidRDefault="00780384" w:rsidP="00780384">
      <w:pPr>
        <w:widowControl w:val="0"/>
        <w:autoSpaceDE w:val="0"/>
        <w:autoSpaceDN w:val="0"/>
        <w:adjustRightInd w:val="0"/>
        <w:ind w:left="480" w:hanging="480"/>
        <w:rPr>
          <w:noProof/>
        </w:rPr>
      </w:pPr>
      <w:r w:rsidRPr="00780384">
        <w:rPr>
          <w:noProof/>
        </w:rPr>
        <w:t>Lynch, L.M., Kanwal, T., Baert, N., Lehmann, J., n.d. Phylosphere communities homogenize the soil metabolome. In Preparation.</w:t>
      </w:r>
    </w:p>
    <w:p w14:paraId="4CACD19B" w14:textId="77777777" w:rsidR="00780384" w:rsidRPr="00780384" w:rsidRDefault="00780384" w:rsidP="00780384">
      <w:pPr>
        <w:widowControl w:val="0"/>
        <w:autoSpaceDE w:val="0"/>
        <w:autoSpaceDN w:val="0"/>
        <w:adjustRightInd w:val="0"/>
        <w:ind w:left="480" w:hanging="480"/>
        <w:rPr>
          <w:noProof/>
        </w:rPr>
      </w:pPr>
      <w:r w:rsidRPr="00780384">
        <w:rPr>
          <w:noProof/>
        </w:rPr>
        <w:t>Lynch, L.M., Machmuller, M.B., Cotrufo, M.F., Paul, E.A., Wallenstein, M.D., 2018. Tracking the fate of fresh carbon in the Arctic tundra: Will shrub expansion alter responses of soil organic matter to warming? Soil Biology &amp; Biochemistry 120, 134–144.</w:t>
      </w:r>
    </w:p>
    <w:p w14:paraId="1CF20A84" w14:textId="77777777" w:rsidR="00780384" w:rsidRPr="00780384" w:rsidRDefault="00780384" w:rsidP="00780384">
      <w:pPr>
        <w:widowControl w:val="0"/>
        <w:autoSpaceDE w:val="0"/>
        <w:autoSpaceDN w:val="0"/>
        <w:adjustRightInd w:val="0"/>
        <w:ind w:left="480" w:hanging="480"/>
        <w:rPr>
          <w:noProof/>
        </w:rPr>
      </w:pPr>
      <w:r w:rsidRPr="00780384">
        <w:rPr>
          <w:noProof/>
        </w:rPr>
        <w:t>Lynch, L.M., Sutfin, N.A., Fegel, T.S., Boot, C.M., Covino, T.P., Wallenstein, M.D., 2019. River channel connectivity shifts metabolite composition and dissolved organic matter chemistry. Nature Communications 10. doi:10.1038/s41467-019-08406-8</w:t>
      </w:r>
    </w:p>
    <w:p w14:paraId="0C8A3050" w14:textId="77777777" w:rsidR="00780384" w:rsidRPr="00780384" w:rsidRDefault="00780384" w:rsidP="00780384">
      <w:pPr>
        <w:widowControl w:val="0"/>
        <w:autoSpaceDE w:val="0"/>
        <w:autoSpaceDN w:val="0"/>
        <w:adjustRightInd w:val="0"/>
        <w:ind w:left="480" w:hanging="480"/>
        <w:rPr>
          <w:noProof/>
        </w:rPr>
      </w:pPr>
      <w:r w:rsidRPr="00780384">
        <w:rPr>
          <w:noProof/>
        </w:rPr>
        <w:t>Malik, A.A., Martiny, J.B.H., Brodie, E.L., Martiny, A.C., Treseder, K.K., Allison, S.D., 2019. Defining trait-based microbial strategies with consequences for soil carbon cycling under climate change. The ISME Journal 1–9.</w:t>
      </w:r>
    </w:p>
    <w:p w14:paraId="2C6C360B" w14:textId="77777777" w:rsidR="00780384" w:rsidRPr="00780384" w:rsidRDefault="00780384" w:rsidP="00780384">
      <w:pPr>
        <w:widowControl w:val="0"/>
        <w:autoSpaceDE w:val="0"/>
        <w:autoSpaceDN w:val="0"/>
        <w:adjustRightInd w:val="0"/>
        <w:ind w:left="480" w:hanging="480"/>
        <w:rPr>
          <w:noProof/>
        </w:rPr>
      </w:pPr>
      <w:r w:rsidRPr="00780384">
        <w:rPr>
          <w:noProof/>
        </w:rPr>
        <w:t>Mancuso, S., Viola, A., 2015. Brilliant green: the surprising history and science of plant intelligence. Island Press.</w:t>
      </w:r>
    </w:p>
    <w:p w14:paraId="4E621AB0" w14:textId="77777777" w:rsidR="00780384" w:rsidRPr="00780384" w:rsidRDefault="00780384" w:rsidP="00780384">
      <w:pPr>
        <w:widowControl w:val="0"/>
        <w:autoSpaceDE w:val="0"/>
        <w:autoSpaceDN w:val="0"/>
        <w:adjustRightInd w:val="0"/>
        <w:ind w:left="480" w:hanging="480"/>
        <w:rPr>
          <w:noProof/>
        </w:rPr>
      </w:pPr>
      <w:r w:rsidRPr="00780384">
        <w:rPr>
          <w:noProof/>
        </w:rPr>
        <w:t>Maron, P.-A., Sarr, A., Kaisermann, A., Lévêque, J., Mathieu, O., Guigue, J., Karimi, B., Bernard, L., Dequiedt, S., Terrat, S., 2018. High microbial diversity promotes soil ecosystem functioning. Appl. Environ. Microbiol. 84, e02738-17.</w:t>
      </w:r>
    </w:p>
    <w:p w14:paraId="24A6B1D9" w14:textId="77777777" w:rsidR="00780384" w:rsidRPr="00780384" w:rsidRDefault="00780384" w:rsidP="00780384">
      <w:pPr>
        <w:widowControl w:val="0"/>
        <w:autoSpaceDE w:val="0"/>
        <w:autoSpaceDN w:val="0"/>
        <w:adjustRightInd w:val="0"/>
        <w:ind w:left="480" w:hanging="480"/>
        <w:rPr>
          <w:noProof/>
        </w:rPr>
      </w:pPr>
      <w:r w:rsidRPr="00780384">
        <w:rPr>
          <w:noProof/>
        </w:rPr>
        <w:t>Martins-de-Souza, D., 2014. Proteomics, metabolomics, and protein interactomics in the characterization of the molecular features of major depressive disorder. Dialogues in Clinical Neuroscience 16, 63.</w:t>
      </w:r>
    </w:p>
    <w:p w14:paraId="2A01987E" w14:textId="77777777" w:rsidR="00780384" w:rsidRPr="00780384" w:rsidRDefault="00780384" w:rsidP="00780384">
      <w:pPr>
        <w:widowControl w:val="0"/>
        <w:autoSpaceDE w:val="0"/>
        <w:autoSpaceDN w:val="0"/>
        <w:adjustRightInd w:val="0"/>
        <w:ind w:left="480" w:hanging="480"/>
        <w:rPr>
          <w:noProof/>
        </w:rPr>
      </w:pPr>
      <w:r w:rsidRPr="00780384">
        <w:rPr>
          <w:noProof/>
        </w:rPr>
        <w:t xml:space="preserve">Mentges, A., Feenders, C., Seibt, M., Blasius, B., Dittmar, T., 2017. Functional molecular diversity of marine dissolved organic matter is reduced during degradation. Frontiers in </w:t>
      </w:r>
      <w:r w:rsidRPr="00780384">
        <w:rPr>
          <w:noProof/>
        </w:rPr>
        <w:lastRenderedPageBreak/>
        <w:t>Marine Science 4, 194.</w:t>
      </w:r>
    </w:p>
    <w:p w14:paraId="1A43D844" w14:textId="77777777" w:rsidR="00780384" w:rsidRPr="00780384" w:rsidRDefault="00780384" w:rsidP="00780384">
      <w:pPr>
        <w:widowControl w:val="0"/>
        <w:autoSpaceDE w:val="0"/>
        <w:autoSpaceDN w:val="0"/>
        <w:adjustRightInd w:val="0"/>
        <w:ind w:left="480" w:hanging="480"/>
        <w:rPr>
          <w:noProof/>
        </w:rPr>
      </w:pPr>
      <w:r w:rsidRPr="00780384">
        <w:rPr>
          <w:noProof/>
        </w:rPr>
        <w:t>Miltner, A., Bombach, P., Schmidt-Brücken, B., Kästner, M., 2012. SOM genesis: microbial biomass as a significant source. Biogeochemistry 111, 41–55. doi:10.1007/s10533-011-9658-z</w:t>
      </w:r>
    </w:p>
    <w:p w14:paraId="37CC6EE9" w14:textId="77777777" w:rsidR="00780384" w:rsidRPr="00780384" w:rsidRDefault="00780384" w:rsidP="00780384">
      <w:pPr>
        <w:widowControl w:val="0"/>
        <w:autoSpaceDE w:val="0"/>
        <w:autoSpaceDN w:val="0"/>
        <w:adjustRightInd w:val="0"/>
        <w:ind w:left="480" w:hanging="480"/>
        <w:rPr>
          <w:noProof/>
        </w:rPr>
      </w:pPr>
      <w:r w:rsidRPr="00780384">
        <w:rPr>
          <w:noProof/>
        </w:rPr>
        <w:t>Morrissey, E.M., Mau, R.L., Hayer, M., Liu, X.J.A., Schwartz, E., Dijkstra, P., Koch, B.J., Allen, K., Blazewicz, S.J., Hofmockel, K., Pett-Ridge, J., Hungate, B.A., 2019. Evolutionary history constrains microbial traits across environmental variation. Nature Ecology and Evolution 3, 1064–1069. doi:10.1038/s41559-019-0918-y</w:t>
      </w:r>
    </w:p>
    <w:p w14:paraId="38C7C20D" w14:textId="77777777" w:rsidR="00780384" w:rsidRPr="00780384" w:rsidRDefault="00780384" w:rsidP="00780384">
      <w:pPr>
        <w:widowControl w:val="0"/>
        <w:autoSpaceDE w:val="0"/>
        <w:autoSpaceDN w:val="0"/>
        <w:adjustRightInd w:val="0"/>
        <w:ind w:left="480" w:hanging="480"/>
        <w:rPr>
          <w:noProof/>
        </w:rPr>
      </w:pPr>
      <w:r w:rsidRPr="00780384">
        <w:rPr>
          <w:noProof/>
        </w:rPr>
        <w:t>Niemenmaa, O., Uusi-Rauva, A., Hatakka, A., 2008. Demethoxylation of [O 14 CH 3]-labelled lignin model compounds by the brown-rot fungi Gloeophyllum trabeum and Poria (Postia) placenta. Biodegradation 19, 555.</w:t>
      </w:r>
    </w:p>
    <w:p w14:paraId="626C4BA8" w14:textId="77777777" w:rsidR="00780384" w:rsidRPr="00780384" w:rsidRDefault="00780384" w:rsidP="00780384">
      <w:pPr>
        <w:widowControl w:val="0"/>
        <w:autoSpaceDE w:val="0"/>
        <w:autoSpaceDN w:val="0"/>
        <w:adjustRightInd w:val="0"/>
        <w:ind w:left="480" w:hanging="480"/>
        <w:rPr>
          <w:noProof/>
        </w:rPr>
      </w:pPr>
      <w:r w:rsidRPr="00780384">
        <w:rPr>
          <w:noProof/>
        </w:rPr>
        <w:t>Olivon, F., Grelier, G., Roussi, F., Litaudon, M., Touboul, D., 2017. MZmine 2 data-preprocessing to enhance molecular networking reliability. Analytical Chemistry 89, 7836–7840.</w:t>
      </w:r>
    </w:p>
    <w:p w14:paraId="6F9F4B30" w14:textId="77777777" w:rsidR="00780384" w:rsidRPr="00780384" w:rsidRDefault="00780384" w:rsidP="00780384">
      <w:pPr>
        <w:widowControl w:val="0"/>
        <w:autoSpaceDE w:val="0"/>
        <w:autoSpaceDN w:val="0"/>
        <w:adjustRightInd w:val="0"/>
        <w:ind w:left="480" w:hanging="480"/>
        <w:rPr>
          <w:noProof/>
        </w:rPr>
      </w:pPr>
      <w:r w:rsidRPr="00780384">
        <w:rPr>
          <w:noProof/>
        </w:rPr>
        <w:t>Pepe-Ranney, C., Campbell, A.N., Koechli, C.N., Berthrong, S., Buckley, D.H., 2016. Unearthing the ecology of soil microorganisms using a high resolution DNA-SIP approach to explore cellulose and xylose metabolism in soil. Frontiers in Microbiology 7, 1–17. doi:10.3389/fmicb.2016.00703</w:t>
      </w:r>
    </w:p>
    <w:p w14:paraId="4D146480" w14:textId="77777777" w:rsidR="00780384" w:rsidRPr="00780384" w:rsidRDefault="00780384" w:rsidP="00780384">
      <w:pPr>
        <w:widowControl w:val="0"/>
        <w:autoSpaceDE w:val="0"/>
        <w:autoSpaceDN w:val="0"/>
        <w:adjustRightInd w:val="0"/>
        <w:ind w:left="480" w:hanging="480"/>
        <w:rPr>
          <w:noProof/>
        </w:rPr>
      </w:pPr>
      <w:r w:rsidRPr="00780384">
        <w:rPr>
          <w:noProof/>
        </w:rPr>
        <w:t>Rivas-Ubach, A., Sardans, J., Pérez-Trujillo, M., Estiarte, M., Peñuelas, J., 2012. Strong relationship between elemental stoichiometry and metabolome in plants. Proceedings of the National Academy of Sciences 109, 4181–4186.</w:t>
      </w:r>
    </w:p>
    <w:p w14:paraId="22606A47" w14:textId="77777777" w:rsidR="00780384" w:rsidRPr="00780384" w:rsidRDefault="00780384" w:rsidP="00780384">
      <w:pPr>
        <w:widowControl w:val="0"/>
        <w:autoSpaceDE w:val="0"/>
        <w:autoSpaceDN w:val="0"/>
        <w:adjustRightInd w:val="0"/>
        <w:ind w:left="480" w:hanging="480"/>
        <w:rPr>
          <w:noProof/>
        </w:rPr>
      </w:pPr>
      <w:r w:rsidRPr="00780384">
        <w:rPr>
          <w:noProof/>
        </w:rPr>
        <w:t>Rocca, J.D., Simonin, M., Blaszczak, J.R., Ernakovich, J.G., Gibbons, S.M., Midani, F.S., Washburne, A.D., 2019. The Microbiome Stress Project: Toward a Global Meta-Analysis of Environmental Stressors and Their Effects on Microbial Communities. Frontiers in Microbiology 9, 3272. doi:10.3389/fmicb.2018.03272</w:t>
      </w:r>
    </w:p>
    <w:p w14:paraId="67D9EF38" w14:textId="77777777" w:rsidR="00780384" w:rsidRPr="00780384" w:rsidRDefault="00780384" w:rsidP="00780384">
      <w:pPr>
        <w:widowControl w:val="0"/>
        <w:autoSpaceDE w:val="0"/>
        <w:autoSpaceDN w:val="0"/>
        <w:adjustRightInd w:val="0"/>
        <w:ind w:left="480" w:hanging="480"/>
        <w:rPr>
          <w:noProof/>
        </w:rPr>
      </w:pPr>
      <w:r w:rsidRPr="00780384">
        <w:rPr>
          <w:noProof/>
        </w:rPr>
        <w:t>Roger, F., Bertilsson, S., Langenheder, S., Osman, O.A., Gamfeldt, L., 2016. Effects of multiple dimensions of bacterial diversity on functioning, stability and multifunctionality. Ecology 97, 2716–2728.</w:t>
      </w:r>
    </w:p>
    <w:p w14:paraId="2EBB37D9" w14:textId="77777777" w:rsidR="00780384" w:rsidRPr="00780384" w:rsidRDefault="00780384" w:rsidP="00780384">
      <w:pPr>
        <w:widowControl w:val="0"/>
        <w:autoSpaceDE w:val="0"/>
        <w:autoSpaceDN w:val="0"/>
        <w:adjustRightInd w:val="0"/>
        <w:ind w:left="480" w:hanging="480"/>
        <w:rPr>
          <w:noProof/>
        </w:rPr>
      </w:pPr>
      <w:r w:rsidRPr="00780384">
        <w:rPr>
          <w:noProof/>
        </w:rPr>
        <w:t>Root-Bernstein, R., Allen, L., Beach, L., Bhadula, R., Fast, J., Hosey, C., Kremkow, B., Lapp, J., Lonc, K., Pawelec, K., 2008. Arts foster scientific success: avocations of nobel, national academy, royal society, and sigma xi members. Journal of Psychology of Science and Technology.</w:t>
      </w:r>
    </w:p>
    <w:p w14:paraId="5F5A4703" w14:textId="77777777" w:rsidR="00780384" w:rsidRPr="00780384" w:rsidRDefault="00780384" w:rsidP="00780384">
      <w:pPr>
        <w:widowControl w:val="0"/>
        <w:autoSpaceDE w:val="0"/>
        <w:autoSpaceDN w:val="0"/>
        <w:adjustRightInd w:val="0"/>
        <w:ind w:left="480" w:hanging="480"/>
        <w:rPr>
          <w:noProof/>
        </w:rPr>
      </w:pPr>
      <w:r w:rsidRPr="00780384">
        <w:rPr>
          <w:noProof/>
        </w:rPr>
        <w:t>Schlesinger, W.H., Andrews, J.A., 2000. Soil respiration and the global carbon cycle. Biogeochemistry 48, 7–20.</w:t>
      </w:r>
    </w:p>
    <w:p w14:paraId="25632D5C" w14:textId="77777777" w:rsidR="00780384" w:rsidRPr="00780384" w:rsidRDefault="00780384" w:rsidP="00780384">
      <w:pPr>
        <w:widowControl w:val="0"/>
        <w:autoSpaceDE w:val="0"/>
        <w:autoSpaceDN w:val="0"/>
        <w:adjustRightInd w:val="0"/>
        <w:ind w:left="480" w:hanging="480"/>
        <w:rPr>
          <w:noProof/>
        </w:rPr>
      </w:pPr>
      <w:r w:rsidRPr="00780384">
        <w:rPr>
          <w:noProof/>
        </w:rPr>
        <w:t>Stoddard, S.F., Smith, B.J., Hein, R., Roller, B.R.K., Schmidt, T.M., 2015. rrnDB: improved tools for interpreting rRNA gene abundance in bacteria and archaea and a new foundation for future development. Nucleic Acids Research 43, D593–D598. doi:10.1093/nar/gku1201</w:t>
      </w:r>
    </w:p>
    <w:p w14:paraId="68CFF225" w14:textId="77777777" w:rsidR="00780384" w:rsidRPr="00780384" w:rsidRDefault="00780384" w:rsidP="00780384">
      <w:pPr>
        <w:widowControl w:val="0"/>
        <w:autoSpaceDE w:val="0"/>
        <w:autoSpaceDN w:val="0"/>
        <w:adjustRightInd w:val="0"/>
        <w:ind w:left="480" w:hanging="480"/>
        <w:rPr>
          <w:noProof/>
        </w:rPr>
      </w:pPr>
      <w:r w:rsidRPr="00780384">
        <w:rPr>
          <w:noProof/>
        </w:rPr>
        <w:t>Sumner, L.W., Mendes, P., Dixon, R.A., 2003. Plant metabolomics: large-scale phytochemistry in the functional genomics era. Phytochemistry 62, 817–836.</w:t>
      </w:r>
    </w:p>
    <w:p w14:paraId="0C895979" w14:textId="77777777" w:rsidR="00780384" w:rsidRPr="00780384" w:rsidRDefault="00780384" w:rsidP="00780384">
      <w:pPr>
        <w:widowControl w:val="0"/>
        <w:autoSpaceDE w:val="0"/>
        <w:autoSpaceDN w:val="0"/>
        <w:adjustRightInd w:val="0"/>
        <w:ind w:left="480" w:hanging="480"/>
        <w:rPr>
          <w:noProof/>
        </w:rPr>
      </w:pPr>
      <w:r w:rsidRPr="00780384">
        <w:rPr>
          <w:noProof/>
        </w:rPr>
        <w:t>Swenson, T.L., Bowen, B.P., Nico, P.S., Northen, T.R., 2015. Competitive sorption of microbial metabolites on an iron oxide mineral. Soil Biology and Biochemistry 90, 34–41. doi:10.1016/j.soilbio.2015.07.022</w:t>
      </w:r>
    </w:p>
    <w:p w14:paraId="0C3A3D3E" w14:textId="77777777" w:rsidR="00780384" w:rsidRPr="00780384" w:rsidRDefault="00780384" w:rsidP="00780384">
      <w:pPr>
        <w:widowControl w:val="0"/>
        <w:autoSpaceDE w:val="0"/>
        <w:autoSpaceDN w:val="0"/>
        <w:adjustRightInd w:val="0"/>
        <w:ind w:left="480" w:hanging="480"/>
        <w:rPr>
          <w:noProof/>
        </w:rPr>
      </w:pPr>
      <w:r w:rsidRPr="00780384">
        <w:rPr>
          <w:noProof/>
        </w:rPr>
        <w:t>Swenson, T.L., Northen, T.R., 2019. Untargeted Soil Metabolomics Using Liquid Chromatography–Mass Spectrometry and Gas Chromatography–Mass Spectrometry. Humana Press, New York, NY, pp. 97–109. doi:10.1007/978-1-4939-8757-3_4</w:t>
      </w:r>
    </w:p>
    <w:p w14:paraId="314C3589" w14:textId="77777777" w:rsidR="00780384" w:rsidRPr="00780384" w:rsidRDefault="00780384" w:rsidP="00780384">
      <w:pPr>
        <w:widowControl w:val="0"/>
        <w:autoSpaceDE w:val="0"/>
        <w:autoSpaceDN w:val="0"/>
        <w:adjustRightInd w:val="0"/>
        <w:ind w:left="480" w:hanging="480"/>
        <w:rPr>
          <w:noProof/>
        </w:rPr>
      </w:pPr>
      <w:r w:rsidRPr="00780384">
        <w:rPr>
          <w:noProof/>
        </w:rPr>
        <w:t xml:space="preserve">Tripathi, A., Vazquez-Baeza, Y., Gauglitz, J.M., Wang, M., Duhrkop, K., Esposito-Nothias, M., </w:t>
      </w:r>
      <w:r w:rsidRPr="00780384">
        <w:rPr>
          <w:noProof/>
        </w:rPr>
        <w:lastRenderedPageBreak/>
        <w:t>Acharya, D., Ernst, M., van der Hooft, J.J.J., Zhu, Q., 2020. Chemically-informed Analyses of Metabolomics Mass Spectrometry Data with Qemistree. BioRxiv.</w:t>
      </w:r>
    </w:p>
    <w:p w14:paraId="53AEA395" w14:textId="77777777" w:rsidR="00780384" w:rsidRPr="00780384" w:rsidRDefault="00780384" w:rsidP="00780384">
      <w:pPr>
        <w:widowControl w:val="0"/>
        <w:autoSpaceDE w:val="0"/>
        <w:autoSpaceDN w:val="0"/>
        <w:adjustRightInd w:val="0"/>
        <w:ind w:left="480" w:hanging="480"/>
        <w:rPr>
          <w:noProof/>
        </w:rPr>
      </w:pPr>
      <w:r w:rsidRPr="00780384">
        <w:rPr>
          <w:noProof/>
        </w:rPr>
        <w:t>Vernocchi, P., Del Chierico, F., Putignani, L., 2016. Gut microbiota profiling: metabolomics based approach to unravel compounds affecting human health. Frontiers in Microbiology 7, 1144.</w:t>
      </w:r>
    </w:p>
    <w:p w14:paraId="6DC66AA9" w14:textId="77777777" w:rsidR="00780384" w:rsidRPr="00780384" w:rsidRDefault="00780384" w:rsidP="00780384">
      <w:pPr>
        <w:widowControl w:val="0"/>
        <w:autoSpaceDE w:val="0"/>
        <w:autoSpaceDN w:val="0"/>
        <w:adjustRightInd w:val="0"/>
        <w:ind w:left="480" w:hanging="480"/>
        <w:rPr>
          <w:noProof/>
        </w:rPr>
      </w:pPr>
      <w:r w:rsidRPr="00780384">
        <w:rPr>
          <w:noProof/>
        </w:rPr>
        <w:t>Wallenstein, M.D., Hess, A.M., Lewis, M.R., Steltzer, H., Ayres, E., 2010. Decomposition of aspen leaf litter results in unique metabolomes when decomposed under different tree species. Soil Biology and Biochemistry 42, 484–490.</w:t>
      </w:r>
    </w:p>
    <w:p w14:paraId="6FF6C5EF" w14:textId="77777777" w:rsidR="00780384" w:rsidRPr="00780384" w:rsidRDefault="00780384" w:rsidP="00780384">
      <w:pPr>
        <w:widowControl w:val="0"/>
        <w:autoSpaceDE w:val="0"/>
        <w:autoSpaceDN w:val="0"/>
        <w:adjustRightInd w:val="0"/>
        <w:ind w:left="480" w:hanging="480"/>
        <w:rPr>
          <w:noProof/>
        </w:rPr>
      </w:pPr>
      <w:r w:rsidRPr="00780384">
        <w:rPr>
          <w:noProof/>
        </w:rPr>
        <w:t>Wang, M., Carver, J.J., Phelan, V. V, Sanchez, L.M., Garg, N., Peng, Y., Nguyen, D.D., Watrous, J., Kapono, C.A., Luzzatto-Knaan, T., 2016. Sharing and community curation of mass spectrometry data with Global Natural Products Social Molecular Networking. Nature Biotechnology 34, 828–837.</w:t>
      </w:r>
    </w:p>
    <w:p w14:paraId="69145B6E" w14:textId="77777777" w:rsidR="00780384" w:rsidRPr="00780384" w:rsidRDefault="00780384" w:rsidP="00780384">
      <w:pPr>
        <w:widowControl w:val="0"/>
        <w:autoSpaceDE w:val="0"/>
        <w:autoSpaceDN w:val="0"/>
        <w:adjustRightInd w:val="0"/>
        <w:ind w:left="480" w:hanging="480"/>
        <w:rPr>
          <w:noProof/>
        </w:rPr>
      </w:pPr>
      <w:r w:rsidRPr="00780384">
        <w:rPr>
          <w:noProof/>
        </w:rPr>
        <w:t>Watrous, J., Roach, P., Alexandrov, T., Heath, B.S., Yang, J.Y., Kersten, R.D., van der Voort, M., Pogliano, K., Gross, H., Raaijmakers, J.M., 2012. Mass spectral molecular networking of living microbial colonies. Proceedings of the National Academy of Sciences 109, E1743–E1752.</w:t>
      </w:r>
    </w:p>
    <w:p w14:paraId="4D0483AC" w14:textId="77777777" w:rsidR="00780384" w:rsidRPr="00780384" w:rsidRDefault="00780384" w:rsidP="00780384">
      <w:pPr>
        <w:widowControl w:val="0"/>
        <w:autoSpaceDE w:val="0"/>
        <w:autoSpaceDN w:val="0"/>
        <w:adjustRightInd w:val="0"/>
        <w:ind w:left="480" w:hanging="480"/>
        <w:rPr>
          <w:noProof/>
        </w:rPr>
      </w:pPr>
      <w:r w:rsidRPr="00780384">
        <w:rPr>
          <w:noProof/>
        </w:rPr>
        <w:t>Wercinski, S.A., 1999. Solid phase microextraction: a practical guide. CRC Press.</w:t>
      </w:r>
    </w:p>
    <w:p w14:paraId="413C28DD" w14:textId="77777777" w:rsidR="00780384" w:rsidRPr="00780384" w:rsidRDefault="00780384" w:rsidP="00780384">
      <w:pPr>
        <w:widowControl w:val="0"/>
        <w:autoSpaceDE w:val="0"/>
        <w:autoSpaceDN w:val="0"/>
        <w:adjustRightInd w:val="0"/>
        <w:ind w:left="480" w:hanging="480"/>
        <w:rPr>
          <w:noProof/>
        </w:rPr>
      </w:pPr>
      <w:r w:rsidRPr="00780384">
        <w:rPr>
          <w:noProof/>
        </w:rPr>
        <w:t>White III, R.A., Rivas-Ubach, A., Borkum, M.I., Köberl, M., Bilbao, A., Colby, S.M., Hoyt, D.W., Bingol, K., Kim, Y.-M., Wendler, J.P., 2017. The state of rhizospheric science in the era of multi-omics: a practical guide to omics technologies. Rhizosphere 3, 212–221.</w:t>
      </w:r>
    </w:p>
    <w:p w14:paraId="3BF875C9" w14:textId="77777777" w:rsidR="00780384" w:rsidRPr="00780384" w:rsidRDefault="00780384" w:rsidP="00780384">
      <w:pPr>
        <w:widowControl w:val="0"/>
        <w:autoSpaceDE w:val="0"/>
        <w:autoSpaceDN w:val="0"/>
        <w:adjustRightInd w:val="0"/>
        <w:ind w:left="480" w:hanging="480"/>
        <w:rPr>
          <w:noProof/>
        </w:rPr>
      </w:pPr>
      <w:r w:rsidRPr="00780384">
        <w:rPr>
          <w:noProof/>
        </w:rPr>
        <w:t>Wilhelm, R., DeRito, C., Shapleigh, J., Buckley, D., Madsen, E., n.d. Phenolic acid-degrading Paraburkholderia prime decomposition in forest soil. In Preparation.</w:t>
      </w:r>
    </w:p>
    <w:p w14:paraId="45CB6F25" w14:textId="77777777" w:rsidR="00780384" w:rsidRPr="00780384" w:rsidRDefault="00780384" w:rsidP="00780384">
      <w:pPr>
        <w:widowControl w:val="0"/>
        <w:autoSpaceDE w:val="0"/>
        <w:autoSpaceDN w:val="0"/>
        <w:adjustRightInd w:val="0"/>
        <w:ind w:left="480" w:hanging="480"/>
        <w:rPr>
          <w:noProof/>
        </w:rPr>
      </w:pPr>
      <w:r w:rsidRPr="00780384">
        <w:rPr>
          <w:noProof/>
        </w:rPr>
        <w:t>Wilhelm, R., Van Es, H., Buckley, D.H., n.d. Predicting measures of soil health by machine learning the soil microbiome and an ecology-centric sequence database. In Preparation.</w:t>
      </w:r>
    </w:p>
    <w:p w14:paraId="2873B117" w14:textId="77777777" w:rsidR="00780384" w:rsidRPr="00780384" w:rsidRDefault="00780384" w:rsidP="00780384">
      <w:pPr>
        <w:widowControl w:val="0"/>
        <w:autoSpaceDE w:val="0"/>
        <w:autoSpaceDN w:val="0"/>
        <w:adjustRightInd w:val="0"/>
        <w:ind w:left="480" w:hanging="480"/>
        <w:rPr>
          <w:noProof/>
        </w:rPr>
      </w:pPr>
      <w:r w:rsidRPr="00780384">
        <w:rPr>
          <w:noProof/>
        </w:rPr>
        <w:t>Wilhelm, R.C., 2018. Following the terrestrial tracks of Caulobacter - redefining the ecology of a reputed aquatic oligotroph. The ISME Journal 12, 3025–3037. doi:10.1038/s41396-018-0257-z</w:t>
      </w:r>
    </w:p>
    <w:p w14:paraId="795D803D" w14:textId="77777777" w:rsidR="00780384" w:rsidRPr="00780384" w:rsidRDefault="00780384" w:rsidP="00780384">
      <w:pPr>
        <w:widowControl w:val="0"/>
        <w:autoSpaceDE w:val="0"/>
        <w:autoSpaceDN w:val="0"/>
        <w:adjustRightInd w:val="0"/>
        <w:ind w:left="480" w:hanging="480"/>
        <w:rPr>
          <w:noProof/>
        </w:rPr>
      </w:pPr>
      <w:r w:rsidRPr="00780384">
        <w:rPr>
          <w:noProof/>
        </w:rPr>
        <w:t>Woolf, D., Lehmann, J., 2019. Microbial models with minimal mineral protection can explain long-term soil organic carbon persistence. Scientific Reports 9, 6522. doi:10.1038/s41598-019-43026-8</w:t>
      </w:r>
    </w:p>
    <w:p w14:paraId="130DAFE8" w14:textId="77777777" w:rsidR="00780384" w:rsidRPr="00780384" w:rsidRDefault="00780384" w:rsidP="00780384">
      <w:pPr>
        <w:widowControl w:val="0"/>
        <w:autoSpaceDE w:val="0"/>
        <w:autoSpaceDN w:val="0"/>
        <w:adjustRightInd w:val="0"/>
        <w:ind w:left="480" w:hanging="480"/>
        <w:rPr>
          <w:noProof/>
        </w:rPr>
      </w:pPr>
      <w:r w:rsidRPr="00780384">
        <w:rPr>
          <w:noProof/>
        </w:rPr>
        <w:t>Xia, J., Wishart, D.S., 2016. Using MetaboAnalyst 3.0 for comprehensive metabolomics data analysis. Current Protocols in Bioinformatics 55, 10.1-14.10.91.</w:t>
      </w:r>
    </w:p>
    <w:p w14:paraId="0F22019E" w14:textId="77777777" w:rsidR="00780384" w:rsidRPr="00780384" w:rsidRDefault="00780384" w:rsidP="00780384">
      <w:pPr>
        <w:widowControl w:val="0"/>
        <w:autoSpaceDE w:val="0"/>
        <w:autoSpaceDN w:val="0"/>
        <w:adjustRightInd w:val="0"/>
        <w:ind w:left="480" w:hanging="480"/>
        <w:rPr>
          <w:noProof/>
        </w:rPr>
      </w:pPr>
      <w:r w:rsidRPr="00780384">
        <w:rPr>
          <w:noProof/>
        </w:rPr>
        <w:t>Zark, M., Dittmar, T., 2018. Universal molecular structures in natural dissolved organic matter. Nature Communications 9. doi:10.1038/s41467-018-05665-9</w:t>
      </w:r>
    </w:p>
    <w:p w14:paraId="26A4D5EE" w14:textId="77777777" w:rsidR="00780384" w:rsidRPr="00780384" w:rsidRDefault="00780384" w:rsidP="00780384">
      <w:pPr>
        <w:widowControl w:val="0"/>
        <w:autoSpaceDE w:val="0"/>
        <w:autoSpaceDN w:val="0"/>
        <w:adjustRightInd w:val="0"/>
        <w:ind w:left="480" w:hanging="480"/>
        <w:rPr>
          <w:noProof/>
        </w:rPr>
      </w:pPr>
      <w:r w:rsidRPr="00780384">
        <w:rPr>
          <w:noProof/>
        </w:rPr>
        <w:t>Zhao, L., Hartung, T., 2015. Metabonomics and toxicology, in: Metabonomics. Springer, pp. 209–231.</w:t>
      </w:r>
    </w:p>
    <w:p w14:paraId="1CAFC289" w14:textId="77777777" w:rsidR="00780384" w:rsidRPr="00780384" w:rsidRDefault="00780384" w:rsidP="00780384">
      <w:pPr>
        <w:widowControl w:val="0"/>
        <w:autoSpaceDE w:val="0"/>
        <w:autoSpaceDN w:val="0"/>
        <w:adjustRightInd w:val="0"/>
        <w:ind w:left="480" w:hanging="480"/>
        <w:rPr>
          <w:noProof/>
        </w:rPr>
      </w:pPr>
      <w:r w:rsidRPr="00780384">
        <w:rPr>
          <w:noProof/>
        </w:rPr>
        <w:t>Zwetsloot, M.J., Kessler, A., Bauerle, T.L., 2018. Phenolic root exudate and tissue compounds vary widely among temperate forest tree species and have contrasting effects on soil microbial respiration. New Phytologist 218, 530–541. doi:10.1111/nph.15041</w:t>
      </w:r>
    </w:p>
    <w:p w14:paraId="6FC3CBF2" w14:textId="1DC6C8A7" w:rsidR="00DE706C" w:rsidRDefault="00907DF6" w:rsidP="00780384">
      <w:pPr>
        <w:widowControl w:val="0"/>
        <w:autoSpaceDE w:val="0"/>
        <w:autoSpaceDN w:val="0"/>
        <w:adjustRightInd w:val="0"/>
        <w:ind w:left="480" w:hanging="480"/>
        <w:rPr>
          <w:b/>
          <w:bCs/>
        </w:rPr>
      </w:pPr>
      <w:r>
        <w:rPr>
          <w:b/>
          <w:bCs/>
        </w:rPr>
        <w:fldChar w:fldCharType="end"/>
      </w:r>
    </w:p>
    <w:p w14:paraId="187E6688" w14:textId="5CF9405B" w:rsidR="00B55E56" w:rsidRPr="00B55E56" w:rsidRDefault="00B55E56" w:rsidP="00B55E56">
      <w:pPr>
        <w:jc w:val="center"/>
        <w:rPr>
          <w:b/>
          <w:bCs/>
        </w:rPr>
      </w:pPr>
      <w:r>
        <w:rPr>
          <w:b/>
          <w:bCs/>
        </w:rPr>
        <w:t>4. DATA MANAGEMENT PLAN</w:t>
      </w:r>
    </w:p>
    <w:p w14:paraId="04EE3ABD" w14:textId="77777777" w:rsidR="00986A40" w:rsidRPr="00251E27" w:rsidRDefault="00986A40" w:rsidP="00986A40"/>
    <w:p w14:paraId="4250276C" w14:textId="77777777" w:rsidR="00986A40" w:rsidRPr="00251E27" w:rsidRDefault="00986A40" w:rsidP="00986A40"/>
    <w:p w14:paraId="19C2B90D" w14:textId="08A39ECD" w:rsidR="00986A40" w:rsidRDefault="00986A40" w:rsidP="00986A40">
      <w:pPr>
        <w:rPr>
          <w:color w:val="000000"/>
          <w:sz w:val="22"/>
          <w:szCs w:val="22"/>
          <w:bdr w:val="none" w:sz="0" w:space="0" w:color="auto" w:frame="1"/>
        </w:rPr>
      </w:pPr>
    </w:p>
    <w:p w14:paraId="721A9450" w14:textId="77777777" w:rsidR="000E057E" w:rsidRDefault="000E057E" w:rsidP="00C6250F">
      <w:pPr>
        <w:shd w:val="clear" w:color="auto" w:fill="FFFFFF"/>
        <w:spacing w:before="100" w:beforeAutospacing="1" w:after="100" w:afterAutospacing="1"/>
        <w:rPr>
          <w:rFonts w:ascii="Arial" w:hAnsi="Arial" w:cs="Arial"/>
          <w:b/>
          <w:bCs/>
          <w:color w:val="000000"/>
        </w:rPr>
      </w:pPr>
      <w:r>
        <w:rPr>
          <w:rFonts w:ascii="Arial" w:hAnsi="Arial" w:cs="Arial"/>
          <w:b/>
          <w:bCs/>
          <w:color w:val="000000"/>
        </w:rPr>
        <w:t xml:space="preserve">NSF instructions: </w:t>
      </w:r>
    </w:p>
    <w:p w14:paraId="3C625FD4" w14:textId="6AD114DF" w:rsidR="00C6250F" w:rsidRPr="00C6250F" w:rsidRDefault="001B7B86" w:rsidP="00C6250F">
      <w:pPr>
        <w:shd w:val="clear" w:color="auto" w:fill="FFFFFF"/>
        <w:spacing w:before="100" w:beforeAutospacing="1" w:after="100" w:afterAutospacing="1"/>
        <w:rPr>
          <w:rFonts w:ascii="Arial" w:hAnsi="Arial" w:cs="Arial"/>
          <w:color w:val="000000"/>
        </w:rPr>
      </w:pPr>
      <w:r>
        <w:rPr>
          <w:rFonts w:ascii="Arial" w:hAnsi="Arial" w:cs="Arial"/>
          <w:b/>
          <w:bCs/>
          <w:color w:val="000000"/>
        </w:rPr>
        <w:lastRenderedPageBreak/>
        <w:t>T</w:t>
      </w:r>
      <w:r w:rsidR="00C6250F" w:rsidRPr="00C6250F">
        <w:rPr>
          <w:rFonts w:ascii="Arial" w:hAnsi="Arial" w:cs="Arial"/>
          <w:b/>
          <w:bCs/>
          <w:color w:val="000000"/>
        </w:rPr>
        <w:t>itle of Proposed Project: </w:t>
      </w:r>
      <w:r w:rsidR="00C6250F" w:rsidRPr="00C6250F">
        <w:rPr>
          <w:rFonts w:ascii="Arial" w:hAnsi="Arial" w:cs="Arial"/>
          <w:color w:val="000000"/>
        </w:rPr>
        <w:t>If appropriate, the title should include acronyms for the following special tracks or categories preceding the substantive title:</w:t>
      </w:r>
    </w:p>
    <w:p w14:paraId="2503296D" w14:textId="77777777" w:rsidR="00C6250F" w:rsidRPr="00C6250F" w:rsidRDefault="00C6250F" w:rsidP="00C6250F">
      <w:pPr>
        <w:numPr>
          <w:ilvl w:val="0"/>
          <w:numId w:val="1"/>
        </w:numPr>
        <w:shd w:val="clear" w:color="auto" w:fill="FFFFFF"/>
        <w:spacing w:before="100" w:beforeAutospacing="1" w:after="100" w:afterAutospacing="1"/>
        <w:rPr>
          <w:rFonts w:ascii="Arial" w:hAnsi="Arial" w:cs="Arial"/>
          <w:color w:val="000000"/>
        </w:rPr>
      </w:pPr>
      <w:r w:rsidRPr="00C6250F">
        <w:rPr>
          <w:rFonts w:ascii="Arial" w:hAnsi="Arial" w:cs="Arial"/>
          <w:color w:val="000000"/>
        </w:rPr>
        <w:t>Rules of Life Track "</w:t>
      </w:r>
      <w:proofErr w:type="spellStart"/>
      <w:r w:rsidRPr="00C6250F">
        <w:rPr>
          <w:rFonts w:ascii="Arial" w:hAnsi="Arial" w:cs="Arial"/>
          <w:b/>
          <w:bCs/>
          <w:color w:val="000000"/>
        </w:rPr>
        <w:t>RoL</w:t>
      </w:r>
      <w:proofErr w:type="spellEnd"/>
      <w:r w:rsidRPr="00C6250F">
        <w:rPr>
          <w:rFonts w:ascii="Arial" w:hAnsi="Arial" w:cs="Arial"/>
          <w:b/>
          <w:bCs/>
          <w:color w:val="000000"/>
        </w:rPr>
        <w:t>:</w:t>
      </w:r>
      <w:r w:rsidRPr="00C6250F">
        <w:rPr>
          <w:rFonts w:ascii="Arial" w:hAnsi="Arial" w:cs="Arial"/>
          <w:color w:val="000000"/>
        </w:rPr>
        <w:t>" (requires programs in two BIO divisions)</w:t>
      </w:r>
    </w:p>
    <w:p w14:paraId="0558F32C" w14:textId="77777777" w:rsidR="00C6250F" w:rsidRPr="00C6250F" w:rsidRDefault="00C6250F" w:rsidP="00C6250F">
      <w:pPr>
        <w:numPr>
          <w:ilvl w:val="0"/>
          <w:numId w:val="1"/>
        </w:numPr>
        <w:shd w:val="clear" w:color="auto" w:fill="FFFFFF"/>
        <w:spacing w:before="100" w:beforeAutospacing="1" w:after="100" w:afterAutospacing="1"/>
        <w:rPr>
          <w:rFonts w:ascii="Arial" w:hAnsi="Arial" w:cs="Arial"/>
          <w:color w:val="000000"/>
        </w:rPr>
      </w:pPr>
      <w:r w:rsidRPr="00C6250F">
        <w:rPr>
          <w:rFonts w:ascii="Arial" w:hAnsi="Arial" w:cs="Arial"/>
          <w:color w:val="000000"/>
        </w:rPr>
        <w:t>Bridging Ecology and Evolution "</w:t>
      </w:r>
      <w:r w:rsidRPr="00C6250F">
        <w:rPr>
          <w:rFonts w:ascii="Arial" w:hAnsi="Arial" w:cs="Arial"/>
          <w:b/>
          <w:bCs/>
          <w:color w:val="000000"/>
        </w:rPr>
        <w:t>BEE:</w:t>
      </w:r>
      <w:r w:rsidRPr="00C6250F">
        <w:rPr>
          <w:rFonts w:ascii="Arial" w:hAnsi="Arial" w:cs="Arial"/>
          <w:color w:val="000000"/>
        </w:rPr>
        <w:t>"</w:t>
      </w:r>
    </w:p>
    <w:p w14:paraId="407597C8" w14:textId="77777777" w:rsidR="00C6250F" w:rsidRPr="005834B3" w:rsidRDefault="00C6250F" w:rsidP="00C6250F">
      <w:pPr>
        <w:numPr>
          <w:ilvl w:val="0"/>
          <w:numId w:val="1"/>
        </w:numPr>
        <w:shd w:val="clear" w:color="auto" w:fill="FFFFFF"/>
        <w:spacing w:before="100" w:beforeAutospacing="1" w:after="100" w:afterAutospacing="1"/>
        <w:rPr>
          <w:rFonts w:ascii="Arial" w:hAnsi="Arial" w:cs="Arial"/>
          <w:color w:val="000000"/>
          <w:highlight w:val="yellow"/>
        </w:rPr>
      </w:pPr>
      <w:r w:rsidRPr="005834B3">
        <w:rPr>
          <w:rFonts w:ascii="Arial" w:hAnsi="Arial" w:cs="Arial"/>
          <w:color w:val="000000"/>
          <w:highlight w:val="yellow"/>
        </w:rPr>
        <w:t>Small Grants "</w:t>
      </w:r>
      <w:r w:rsidRPr="005834B3">
        <w:rPr>
          <w:rFonts w:ascii="Arial" w:hAnsi="Arial" w:cs="Arial"/>
          <w:b/>
          <w:bCs/>
          <w:color w:val="000000"/>
          <w:highlight w:val="yellow"/>
        </w:rPr>
        <w:t>SG:</w:t>
      </w:r>
      <w:r w:rsidRPr="005834B3">
        <w:rPr>
          <w:rFonts w:ascii="Arial" w:hAnsi="Arial" w:cs="Arial"/>
          <w:color w:val="000000"/>
          <w:highlight w:val="yellow"/>
        </w:rPr>
        <w:t>"</w:t>
      </w:r>
    </w:p>
    <w:p w14:paraId="7A4CA15B" w14:textId="77777777" w:rsidR="00C6250F" w:rsidRPr="00C6250F" w:rsidRDefault="00C6250F" w:rsidP="00C6250F">
      <w:pPr>
        <w:numPr>
          <w:ilvl w:val="0"/>
          <w:numId w:val="1"/>
        </w:numPr>
        <w:shd w:val="clear" w:color="auto" w:fill="FFFFFF"/>
        <w:spacing w:before="100" w:beforeAutospacing="1" w:after="100" w:afterAutospacing="1"/>
        <w:rPr>
          <w:rFonts w:ascii="Arial" w:hAnsi="Arial" w:cs="Arial"/>
          <w:color w:val="000000"/>
        </w:rPr>
      </w:pPr>
      <w:r w:rsidRPr="00C6250F">
        <w:rPr>
          <w:rFonts w:ascii="Arial" w:hAnsi="Arial" w:cs="Arial"/>
          <w:color w:val="000000"/>
        </w:rPr>
        <w:t>Research in Undergraduate Institutions "</w:t>
      </w:r>
      <w:r w:rsidRPr="00C6250F">
        <w:rPr>
          <w:rFonts w:ascii="Arial" w:hAnsi="Arial" w:cs="Arial"/>
          <w:b/>
          <w:bCs/>
          <w:color w:val="000000"/>
        </w:rPr>
        <w:t>RUI:</w:t>
      </w:r>
      <w:r w:rsidRPr="00C6250F">
        <w:rPr>
          <w:rFonts w:ascii="Arial" w:hAnsi="Arial" w:cs="Arial"/>
          <w:color w:val="000000"/>
        </w:rPr>
        <w:t>"</w:t>
      </w:r>
    </w:p>
    <w:p w14:paraId="68D707C2" w14:textId="77777777" w:rsidR="00C6250F" w:rsidRPr="00C6250F" w:rsidRDefault="00C6250F" w:rsidP="00C6250F">
      <w:pPr>
        <w:numPr>
          <w:ilvl w:val="0"/>
          <w:numId w:val="1"/>
        </w:numPr>
        <w:shd w:val="clear" w:color="auto" w:fill="FFFFFF"/>
        <w:spacing w:before="100" w:beforeAutospacing="1" w:after="100" w:afterAutospacing="1"/>
        <w:rPr>
          <w:rFonts w:ascii="Arial" w:hAnsi="Arial" w:cs="Arial"/>
          <w:color w:val="000000"/>
        </w:rPr>
      </w:pPr>
      <w:r w:rsidRPr="00C6250F">
        <w:rPr>
          <w:rFonts w:ascii="Arial" w:hAnsi="Arial" w:cs="Arial"/>
          <w:color w:val="000000"/>
        </w:rPr>
        <w:t>DEB-led NERC collaborations "</w:t>
      </w:r>
      <w:r w:rsidRPr="00C6250F">
        <w:rPr>
          <w:rFonts w:ascii="Arial" w:hAnsi="Arial" w:cs="Arial"/>
          <w:b/>
          <w:bCs/>
          <w:color w:val="000000"/>
        </w:rPr>
        <w:t>NSFDEB-NERC:</w:t>
      </w:r>
      <w:r w:rsidRPr="00C6250F">
        <w:rPr>
          <w:rFonts w:ascii="Arial" w:hAnsi="Arial" w:cs="Arial"/>
          <w:color w:val="000000"/>
        </w:rPr>
        <w:t>"</w:t>
      </w:r>
    </w:p>
    <w:p w14:paraId="1C51864E" w14:textId="77777777" w:rsidR="00C6250F" w:rsidRPr="00C6250F" w:rsidRDefault="00C6250F" w:rsidP="00C6250F">
      <w:pPr>
        <w:numPr>
          <w:ilvl w:val="0"/>
          <w:numId w:val="1"/>
        </w:numPr>
        <w:shd w:val="clear" w:color="auto" w:fill="FFFFFF"/>
        <w:spacing w:before="100" w:beforeAutospacing="1" w:after="100" w:afterAutospacing="1"/>
        <w:rPr>
          <w:rFonts w:ascii="Arial" w:hAnsi="Arial" w:cs="Arial"/>
          <w:color w:val="000000"/>
        </w:rPr>
      </w:pPr>
      <w:r w:rsidRPr="00C6250F">
        <w:rPr>
          <w:rFonts w:ascii="Arial" w:hAnsi="Arial" w:cs="Arial"/>
          <w:color w:val="000000"/>
        </w:rPr>
        <w:t>DEB-led BSF collaborations "</w:t>
      </w:r>
      <w:r w:rsidRPr="00C6250F">
        <w:rPr>
          <w:rFonts w:ascii="Arial" w:hAnsi="Arial" w:cs="Arial"/>
          <w:b/>
          <w:bCs/>
          <w:color w:val="000000"/>
        </w:rPr>
        <w:t>NSFDEB-BSF:</w:t>
      </w:r>
      <w:r w:rsidRPr="00C6250F">
        <w:rPr>
          <w:rFonts w:ascii="Arial" w:hAnsi="Arial" w:cs="Arial"/>
          <w:color w:val="000000"/>
        </w:rPr>
        <w:t>"</w:t>
      </w:r>
    </w:p>
    <w:p w14:paraId="7E9A163B" w14:textId="77777777" w:rsidR="00C6250F" w:rsidRPr="00C6250F" w:rsidRDefault="00C6250F" w:rsidP="00C6250F">
      <w:pPr>
        <w:numPr>
          <w:ilvl w:val="0"/>
          <w:numId w:val="1"/>
        </w:numPr>
        <w:shd w:val="clear" w:color="auto" w:fill="FFFFFF"/>
        <w:spacing w:before="100" w:beforeAutospacing="1" w:after="100" w:afterAutospacing="1"/>
        <w:rPr>
          <w:rFonts w:ascii="Arial" w:hAnsi="Arial" w:cs="Arial"/>
          <w:color w:val="000000"/>
        </w:rPr>
      </w:pPr>
      <w:r w:rsidRPr="00C6250F">
        <w:rPr>
          <w:rFonts w:ascii="Arial" w:hAnsi="Arial" w:cs="Arial"/>
          <w:color w:val="000000"/>
        </w:rPr>
        <w:t>Advancing Revisionary and Taxonomic Systematics ”</w:t>
      </w:r>
      <w:r w:rsidRPr="00C6250F">
        <w:rPr>
          <w:rFonts w:ascii="Arial" w:hAnsi="Arial" w:cs="Arial"/>
          <w:b/>
          <w:bCs/>
          <w:color w:val="000000"/>
        </w:rPr>
        <w:t>ARTS:”</w:t>
      </w:r>
    </w:p>
    <w:p w14:paraId="7853C29A" w14:textId="77777777" w:rsidR="00C6250F" w:rsidRPr="00C6250F" w:rsidRDefault="00C6250F" w:rsidP="00C6250F">
      <w:pPr>
        <w:numPr>
          <w:ilvl w:val="0"/>
          <w:numId w:val="1"/>
        </w:numPr>
        <w:shd w:val="clear" w:color="auto" w:fill="FFFFFF"/>
        <w:spacing w:before="100" w:beforeAutospacing="1" w:after="100" w:afterAutospacing="1"/>
        <w:rPr>
          <w:rFonts w:ascii="Arial" w:hAnsi="Arial" w:cs="Arial"/>
          <w:color w:val="000000"/>
        </w:rPr>
      </w:pPr>
      <w:r w:rsidRPr="00C6250F">
        <w:rPr>
          <w:rFonts w:ascii="Arial" w:hAnsi="Arial" w:cs="Arial"/>
          <w:color w:val="000000"/>
        </w:rPr>
        <w:t>Poorly Sampled and Unknown Taxa “</w:t>
      </w:r>
      <w:proofErr w:type="spellStart"/>
      <w:r w:rsidRPr="00C6250F">
        <w:rPr>
          <w:rFonts w:ascii="Arial" w:hAnsi="Arial" w:cs="Arial"/>
          <w:b/>
          <w:bCs/>
          <w:color w:val="000000"/>
        </w:rPr>
        <w:t>PurSUiT</w:t>
      </w:r>
      <w:proofErr w:type="spellEnd"/>
      <w:r w:rsidRPr="00C6250F">
        <w:rPr>
          <w:rFonts w:ascii="Arial" w:hAnsi="Arial" w:cs="Arial"/>
          <w:b/>
          <w:bCs/>
          <w:color w:val="000000"/>
        </w:rPr>
        <w:t>:”</w:t>
      </w:r>
    </w:p>
    <w:p w14:paraId="405D80D0" w14:textId="77777777" w:rsidR="00C6250F" w:rsidRPr="00C6250F" w:rsidRDefault="00C6250F" w:rsidP="00C6250F">
      <w:pPr>
        <w:numPr>
          <w:ilvl w:val="0"/>
          <w:numId w:val="1"/>
        </w:numPr>
        <w:shd w:val="clear" w:color="auto" w:fill="FFFFFF"/>
        <w:spacing w:before="100" w:beforeAutospacing="1" w:after="100" w:afterAutospacing="1"/>
        <w:rPr>
          <w:rFonts w:ascii="Arial" w:hAnsi="Arial" w:cs="Arial"/>
          <w:color w:val="000000"/>
        </w:rPr>
      </w:pPr>
      <w:r w:rsidRPr="00C6250F">
        <w:rPr>
          <w:rFonts w:ascii="Arial" w:hAnsi="Arial" w:cs="Arial"/>
          <w:color w:val="000000"/>
        </w:rPr>
        <w:t>Multi-institutional collaborative proposals should begin with "</w:t>
      </w:r>
      <w:r w:rsidRPr="00C6250F">
        <w:rPr>
          <w:rFonts w:ascii="Arial" w:hAnsi="Arial" w:cs="Arial"/>
          <w:b/>
          <w:bCs/>
          <w:color w:val="000000"/>
        </w:rPr>
        <w:t>Collaborative Research:</w:t>
      </w:r>
      <w:r w:rsidRPr="00C6250F">
        <w:rPr>
          <w:rFonts w:ascii="Arial" w:hAnsi="Arial" w:cs="Arial"/>
          <w:color w:val="000000"/>
        </w:rPr>
        <w:t>" followed by an optional acronym listed above and then by the substantive title. Unless one of the collaborating institutions is submitting as a RUI, each collaborating institution's submission should use the same substantive title, including capitalization and punctuation.</w:t>
      </w:r>
    </w:p>
    <w:p w14:paraId="5E237092" w14:textId="77777777" w:rsidR="00C6250F" w:rsidRPr="00C6250F" w:rsidRDefault="00C6250F" w:rsidP="00C6250F">
      <w:pPr>
        <w:numPr>
          <w:ilvl w:val="0"/>
          <w:numId w:val="1"/>
        </w:numPr>
        <w:shd w:val="clear" w:color="auto" w:fill="FFFFFF"/>
        <w:spacing w:before="100" w:beforeAutospacing="1" w:after="100" w:afterAutospacing="1"/>
        <w:rPr>
          <w:rFonts w:ascii="Arial" w:hAnsi="Arial" w:cs="Arial"/>
          <w:color w:val="000000"/>
        </w:rPr>
      </w:pPr>
      <w:r w:rsidRPr="00C6250F">
        <w:rPr>
          <w:rFonts w:ascii="Arial" w:hAnsi="Arial" w:cs="Arial"/>
          <w:color w:val="000000"/>
        </w:rPr>
        <w:t>Accomplishments Based Renewal "</w:t>
      </w:r>
      <w:r w:rsidRPr="00C6250F">
        <w:rPr>
          <w:rFonts w:ascii="Arial" w:hAnsi="Arial" w:cs="Arial"/>
          <w:b/>
          <w:bCs/>
          <w:color w:val="000000"/>
        </w:rPr>
        <w:t>ABR:</w:t>
      </w:r>
      <w:r w:rsidRPr="00C6250F">
        <w:rPr>
          <w:rFonts w:ascii="Arial" w:hAnsi="Arial" w:cs="Arial"/>
          <w:color w:val="000000"/>
        </w:rPr>
        <w:t>"</w:t>
      </w:r>
    </w:p>
    <w:p w14:paraId="10A2760C" w14:textId="77777777" w:rsidR="00C6250F" w:rsidRPr="00C6250F" w:rsidRDefault="00C6250F" w:rsidP="00C6250F">
      <w:pPr>
        <w:shd w:val="clear" w:color="auto" w:fill="FFFFFF"/>
        <w:spacing w:before="100" w:beforeAutospacing="1" w:after="100" w:afterAutospacing="1"/>
        <w:rPr>
          <w:rFonts w:ascii="Arial" w:hAnsi="Arial" w:cs="Arial"/>
          <w:color w:val="000000"/>
        </w:rPr>
      </w:pPr>
      <w:r w:rsidRPr="00C6250F">
        <w:rPr>
          <w:rFonts w:ascii="Arial" w:hAnsi="Arial" w:cs="Arial"/>
          <w:b/>
          <w:bCs/>
          <w:color w:val="000000"/>
        </w:rPr>
        <w:t>Project Summary: </w:t>
      </w:r>
      <w:r w:rsidRPr="00C6250F">
        <w:rPr>
          <w:rFonts w:ascii="Arial" w:hAnsi="Arial" w:cs="Arial"/>
          <w:color w:val="000000"/>
        </w:rPr>
        <w:t>The Project Summary should include the three sections required by the PAPPG (II.C.2.b): Overview, Intellectual Merit, and Broader Impacts.</w:t>
      </w:r>
    </w:p>
    <w:p w14:paraId="43975824" w14:textId="77777777" w:rsidR="00C6250F" w:rsidRPr="00C6250F" w:rsidRDefault="00C6250F" w:rsidP="00C6250F">
      <w:pPr>
        <w:numPr>
          <w:ilvl w:val="0"/>
          <w:numId w:val="2"/>
        </w:numPr>
        <w:shd w:val="clear" w:color="auto" w:fill="FFFFFF"/>
        <w:spacing w:before="100" w:beforeAutospacing="1" w:after="100" w:afterAutospacing="1"/>
        <w:rPr>
          <w:rFonts w:ascii="Arial" w:hAnsi="Arial" w:cs="Arial"/>
          <w:color w:val="000000"/>
        </w:rPr>
      </w:pPr>
      <w:r w:rsidRPr="00C6250F">
        <w:rPr>
          <w:rFonts w:ascii="Arial" w:hAnsi="Arial" w:cs="Arial"/>
          <w:color w:val="000000"/>
        </w:rPr>
        <w:t>For </w:t>
      </w:r>
      <w:proofErr w:type="spellStart"/>
      <w:r w:rsidRPr="00C6250F">
        <w:rPr>
          <w:rFonts w:ascii="Arial" w:hAnsi="Arial" w:cs="Arial"/>
          <w:b/>
          <w:bCs/>
          <w:color w:val="000000"/>
        </w:rPr>
        <w:t>RoL</w:t>
      </w:r>
      <w:proofErr w:type="spellEnd"/>
      <w:r w:rsidRPr="00C6250F">
        <w:rPr>
          <w:rFonts w:ascii="Arial" w:hAnsi="Arial" w:cs="Arial"/>
          <w:b/>
          <w:bCs/>
          <w:color w:val="000000"/>
        </w:rPr>
        <w:t xml:space="preserve"> Track </w:t>
      </w:r>
      <w:r w:rsidRPr="00C6250F">
        <w:rPr>
          <w:rFonts w:ascii="Arial" w:hAnsi="Arial" w:cs="Arial"/>
          <w:color w:val="000000"/>
        </w:rPr>
        <w:t xml:space="preserve">submissions, the Overview section of the Project Summary for </w:t>
      </w:r>
      <w:proofErr w:type="spellStart"/>
      <w:r w:rsidRPr="00C6250F">
        <w:rPr>
          <w:rFonts w:ascii="Arial" w:hAnsi="Arial" w:cs="Arial"/>
          <w:color w:val="000000"/>
        </w:rPr>
        <w:t>RoL</w:t>
      </w:r>
      <w:proofErr w:type="spellEnd"/>
      <w:r w:rsidRPr="00C6250F">
        <w:rPr>
          <w:rFonts w:ascii="Arial" w:hAnsi="Arial" w:cs="Arial"/>
          <w:color w:val="000000"/>
        </w:rPr>
        <w:t xml:space="preserve"> track proposals is required to specify the secondary relevant BIO Division(s) and program(s).</w:t>
      </w:r>
    </w:p>
    <w:p w14:paraId="201D363F" w14:textId="77777777" w:rsidR="00C6250F" w:rsidRPr="00C6250F" w:rsidRDefault="00C6250F" w:rsidP="00C6250F">
      <w:pPr>
        <w:shd w:val="clear" w:color="auto" w:fill="FFFFFF"/>
        <w:spacing w:before="100" w:beforeAutospacing="1" w:after="100" w:afterAutospacing="1"/>
        <w:rPr>
          <w:rFonts w:ascii="Arial" w:hAnsi="Arial" w:cs="Arial"/>
          <w:color w:val="000000"/>
        </w:rPr>
      </w:pPr>
      <w:r w:rsidRPr="00C6250F">
        <w:rPr>
          <w:rFonts w:ascii="Arial" w:hAnsi="Arial" w:cs="Arial"/>
          <w:b/>
          <w:bCs/>
          <w:color w:val="000000"/>
        </w:rPr>
        <w:t>Project Description: </w:t>
      </w:r>
      <w:r w:rsidRPr="00C6250F">
        <w:rPr>
          <w:rFonts w:ascii="Arial" w:hAnsi="Arial" w:cs="Arial"/>
          <w:color w:val="000000"/>
        </w:rPr>
        <w:t>The Project Description must include the two labeled sections required by the PAPPG (II.C.2.d): Intellectual Merit, and Broader Impacts. The Project Description is limited to 15 pages. It should also include a section titled </w:t>
      </w:r>
      <w:r w:rsidRPr="00C6250F">
        <w:rPr>
          <w:rFonts w:ascii="Arial" w:hAnsi="Arial" w:cs="Arial"/>
          <w:b/>
          <w:bCs/>
          <w:color w:val="000000"/>
        </w:rPr>
        <w:t>Results from Prior NSF Support </w:t>
      </w:r>
      <w:r w:rsidRPr="00C6250F">
        <w:rPr>
          <w:rFonts w:ascii="Arial" w:hAnsi="Arial" w:cs="Arial"/>
          <w:color w:val="000000"/>
        </w:rPr>
        <w:t>and must follow the format described in the PAPPG (II.C.2.d.iii) for this section</w:t>
      </w:r>
      <w:r w:rsidRPr="00C6250F">
        <w:rPr>
          <w:rFonts w:ascii="Arial" w:hAnsi="Arial" w:cs="Arial"/>
          <w:b/>
          <w:bCs/>
          <w:color w:val="000000"/>
        </w:rPr>
        <w:t>. </w:t>
      </w:r>
      <w:r w:rsidRPr="00C6250F">
        <w:rPr>
          <w:rFonts w:ascii="Arial" w:hAnsi="Arial" w:cs="Arial"/>
          <w:color w:val="000000"/>
        </w:rPr>
        <w:t>Specifically, results from prior NSF support must be reported on the Project Description for each PI or co-PI identified on the proposal who has received any NSF funding with an end date in the past five years, regardless of whether the support was directly related to this proposal. Funding includes not just salary support, but any funding awarded by NSF. In addition, details of how data from previously funded projects were made publicly accessible must be included in the </w:t>
      </w:r>
      <w:r w:rsidRPr="00C6250F">
        <w:rPr>
          <w:rFonts w:ascii="Arial" w:hAnsi="Arial" w:cs="Arial"/>
          <w:b/>
          <w:bCs/>
          <w:color w:val="000000"/>
        </w:rPr>
        <w:t>Results from Prior NSF Support </w:t>
      </w:r>
      <w:r w:rsidRPr="00C6250F">
        <w:rPr>
          <w:rFonts w:ascii="Arial" w:hAnsi="Arial" w:cs="Arial"/>
          <w:color w:val="000000"/>
        </w:rPr>
        <w:t>section, including the relevant Digital Object Identifiers (</w:t>
      </w:r>
      <w:proofErr w:type="spellStart"/>
      <w:r w:rsidRPr="00C6250F">
        <w:rPr>
          <w:rFonts w:ascii="Arial" w:hAnsi="Arial" w:cs="Arial"/>
          <w:color w:val="000000"/>
        </w:rPr>
        <w:t>doi</w:t>
      </w:r>
      <w:proofErr w:type="spellEnd"/>
      <w:r w:rsidRPr="00C6250F">
        <w:rPr>
          <w:rFonts w:ascii="Arial" w:hAnsi="Arial" w:cs="Arial"/>
          <w:color w:val="000000"/>
        </w:rPr>
        <w:t>) or Digital Package Identifier. This information is required to be provided for all publications listed as products of prior NSF support.</w:t>
      </w:r>
    </w:p>
    <w:p w14:paraId="1BB6C836" w14:textId="77777777" w:rsidR="00C6250F" w:rsidRPr="00C6250F" w:rsidRDefault="00C6250F" w:rsidP="00C6250F">
      <w:pPr>
        <w:shd w:val="clear" w:color="auto" w:fill="FFFFFF"/>
        <w:spacing w:before="100" w:beforeAutospacing="1" w:after="100" w:afterAutospacing="1"/>
        <w:rPr>
          <w:rFonts w:ascii="Arial" w:hAnsi="Arial" w:cs="Arial"/>
          <w:color w:val="000000"/>
        </w:rPr>
      </w:pPr>
      <w:r w:rsidRPr="00C6250F">
        <w:rPr>
          <w:rFonts w:ascii="Arial" w:hAnsi="Arial" w:cs="Arial"/>
          <w:b/>
          <w:bCs/>
          <w:color w:val="000000"/>
        </w:rPr>
        <w:t>Biographical Sketches and Current and Pending Support: </w:t>
      </w:r>
      <w:r w:rsidRPr="00C6250F">
        <w:rPr>
          <w:rFonts w:ascii="Arial" w:hAnsi="Arial" w:cs="Arial"/>
          <w:color w:val="000000"/>
        </w:rPr>
        <w:t>Biographical sketches and Current and Pending Support Statements should be submitted for all senior personnel in the full proposal, including U.K. or Israeli investigators if submitting a NERC or BSF collaborative proposal. </w:t>
      </w:r>
      <w:r w:rsidRPr="00C6250F">
        <w:rPr>
          <w:rFonts w:ascii="Arial" w:hAnsi="Arial" w:cs="Arial"/>
          <w:b/>
          <w:bCs/>
          <w:color w:val="000000"/>
        </w:rPr>
        <w:t>Biographical sketches should follow the format described in the PAPPG</w:t>
      </w:r>
      <w:r w:rsidRPr="00C6250F">
        <w:rPr>
          <w:rFonts w:ascii="Arial" w:hAnsi="Arial" w:cs="Arial"/>
          <w:color w:val="000000"/>
        </w:rPr>
        <w:t xml:space="preserve">. All senior personnel biographical sketches should be placed in that section of the proposal. Biographical sketches for post-doctoral fellows can optionally be included, but if included, must be added as </w:t>
      </w:r>
      <w:proofErr w:type="gramStart"/>
      <w:r w:rsidRPr="00C6250F">
        <w:rPr>
          <w:rFonts w:ascii="Arial" w:hAnsi="Arial" w:cs="Arial"/>
          <w:color w:val="000000"/>
        </w:rPr>
        <w:t>Non PI</w:t>
      </w:r>
      <w:proofErr w:type="gramEnd"/>
      <w:r w:rsidRPr="00C6250F">
        <w:rPr>
          <w:rFonts w:ascii="Arial" w:hAnsi="Arial" w:cs="Arial"/>
          <w:color w:val="000000"/>
        </w:rPr>
        <w:t xml:space="preserve">/Co-PI Senior </w:t>
      </w:r>
      <w:r w:rsidRPr="00C6250F">
        <w:rPr>
          <w:rFonts w:ascii="Arial" w:hAnsi="Arial" w:cs="Arial"/>
          <w:color w:val="000000"/>
        </w:rPr>
        <w:lastRenderedPageBreak/>
        <w:t xml:space="preserve">Personnel. No biographical sketches should be included in supplementary documents. Biographical sketches should not be included for anyone providing a "Letter of Collaboration". Please note: Do not bundle Biographical Sketches or Current and Pending Support documents for multiple individuals into a single file. Use the "Add/Delete Non-Co-PI Senior Personnel" button on the </w:t>
      </w:r>
      <w:proofErr w:type="spellStart"/>
      <w:r w:rsidRPr="00C6250F">
        <w:rPr>
          <w:rFonts w:ascii="Arial" w:hAnsi="Arial" w:cs="Arial"/>
          <w:color w:val="000000"/>
        </w:rPr>
        <w:t>FastLane</w:t>
      </w:r>
      <w:proofErr w:type="spellEnd"/>
      <w:r w:rsidRPr="00C6250F">
        <w:rPr>
          <w:rFonts w:ascii="Arial" w:hAnsi="Arial" w:cs="Arial"/>
          <w:color w:val="000000"/>
        </w:rPr>
        <w:t xml:space="preserve"> proposal preparation screen to enable submission of separate files for individuals not listed on the cover page.</w:t>
      </w:r>
    </w:p>
    <w:p w14:paraId="4E2B715E" w14:textId="77777777" w:rsidR="00C6250F" w:rsidRPr="00C6250F" w:rsidRDefault="00C6250F" w:rsidP="00C6250F">
      <w:pPr>
        <w:shd w:val="clear" w:color="auto" w:fill="FFFFFF"/>
        <w:spacing w:before="100" w:beforeAutospacing="1" w:after="100" w:afterAutospacing="1"/>
        <w:rPr>
          <w:rFonts w:ascii="Arial" w:hAnsi="Arial" w:cs="Arial"/>
          <w:color w:val="000000"/>
        </w:rPr>
      </w:pPr>
      <w:r w:rsidRPr="00C6250F">
        <w:rPr>
          <w:rFonts w:ascii="Arial" w:hAnsi="Arial" w:cs="Arial"/>
          <w:b/>
          <w:bCs/>
          <w:color w:val="000000"/>
        </w:rPr>
        <w:t>Supplementary Documents: </w:t>
      </w:r>
      <w:r w:rsidRPr="00C6250F">
        <w:rPr>
          <w:rFonts w:ascii="Arial" w:hAnsi="Arial" w:cs="Arial"/>
          <w:color w:val="000000"/>
        </w:rPr>
        <w:t>The following documents are uploaded as Supplementary Documents:</w:t>
      </w:r>
    </w:p>
    <w:p w14:paraId="7A494011" w14:textId="2C9C90B8" w:rsidR="00C6250F" w:rsidRPr="00C6250F" w:rsidRDefault="00C6250F" w:rsidP="0084720D">
      <w:pPr>
        <w:numPr>
          <w:ilvl w:val="0"/>
          <w:numId w:val="3"/>
        </w:numPr>
        <w:shd w:val="clear" w:color="auto" w:fill="FFFFFF"/>
        <w:spacing w:before="100" w:beforeAutospacing="1" w:after="240"/>
        <w:rPr>
          <w:rFonts w:ascii="Arial" w:hAnsi="Arial" w:cs="Arial"/>
          <w:color w:val="000000"/>
        </w:rPr>
      </w:pPr>
      <w:r w:rsidRPr="00C6250F">
        <w:rPr>
          <w:rFonts w:ascii="Arial" w:hAnsi="Arial" w:cs="Arial"/>
          <w:b/>
          <w:bCs/>
          <w:color w:val="000000"/>
        </w:rPr>
        <w:t>Data Management Plan. </w:t>
      </w:r>
      <w:r w:rsidRPr="00C6250F">
        <w:rPr>
          <w:rFonts w:ascii="Arial" w:hAnsi="Arial" w:cs="Arial"/>
          <w:color w:val="000000"/>
        </w:rPr>
        <w:t>The PAPPG (II.C.2.j) requires the inclusion of a Data Management Plan with all full proposal submissions. The Data Management Plan can be no longer than two pages and must be inclusive of the entire project. The Directorate for Biological Sciences provides additional context and guidance to PIs on the preparation of Data Management Plans here: </w:t>
      </w:r>
      <w:hyperlink r:id="rId19" w:tgtFrame="_blank" w:history="1">
        <w:r w:rsidRPr="00C6250F">
          <w:rPr>
            <w:rFonts w:ascii="Arial" w:hAnsi="Arial" w:cs="Arial"/>
            <w:color w:val="2C66C3"/>
            <w:u w:val="single"/>
          </w:rPr>
          <w:t>https://www.nsf.gov/bio/biodmp.jsp</w:t>
        </w:r>
      </w:hyperlink>
      <w:r w:rsidRPr="00C6250F">
        <w:rPr>
          <w:rFonts w:ascii="Arial" w:hAnsi="Arial" w:cs="Arial"/>
          <w:color w:val="000000"/>
        </w:rPr>
        <w:t xml:space="preserve">. All projects must ensure that data and biological materials are collected, archived, digitized, and made available using methods that allow current and future investigators to access data and material. Funded projects must disseminate project data broadly, using widely accepted electronic data standards. Investigators are strongly encouraged to make use of appropriate community infrastructure for data </w:t>
      </w:r>
      <w:proofErr w:type="spellStart"/>
      <w:r w:rsidRPr="00C6250F">
        <w:rPr>
          <w:rFonts w:ascii="Arial" w:hAnsi="Arial" w:cs="Arial"/>
          <w:color w:val="000000"/>
        </w:rPr>
        <w:t>management.</w:t>
      </w:r>
      <w:r w:rsidRPr="00C6250F">
        <w:rPr>
          <w:rFonts w:ascii="Arial" w:hAnsi="Arial" w:cs="Arial"/>
          <w:b/>
          <w:bCs/>
          <w:color w:val="000000"/>
        </w:rPr>
        <w:t>Single</w:t>
      </w:r>
      <w:proofErr w:type="spellEnd"/>
      <w:r w:rsidRPr="00C6250F">
        <w:rPr>
          <w:rFonts w:ascii="Arial" w:hAnsi="Arial" w:cs="Arial"/>
          <w:b/>
          <w:bCs/>
          <w:color w:val="000000"/>
        </w:rPr>
        <w:t xml:space="preserve"> Copy Documents</w:t>
      </w:r>
    </w:p>
    <w:p w14:paraId="672BD18C" w14:textId="77777777" w:rsidR="00C6250F" w:rsidRPr="00C6250F" w:rsidRDefault="00C6250F" w:rsidP="00C6250F">
      <w:pPr>
        <w:numPr>
          <w:ilvl w:val="0"/>
          <w:numId w:val="4"/>
        </w:numPr>
        <w:shd w:val="clear" w:color="auto" w:fill="FFFFFF"/>
        <w:spacing w:before="100" w:beforeAutospacing="1" w:after="240"/>
        <w:rPr>
          <w:rFonts w:ascii="Arial" w:hAnsi="Arial" w:cs="Arial"/>
          <w:color w:val="000000"/>
        </w:rPr>
      </w:pPr>
      <w:r w:rsidRPr="00C6250F">
        <w:rPr>
          <w:rFonts w:ascii="Arial" w:hAnsi="Arial" w:cs="Arial"/>
          <w:b/>
          <w:bCs/>
          <w:color w:val="000000"/>
        </w:rPr>
        <w:t>Collaborators &amp; Other Affiliations (COA) Information. </w:t>
      </w:r>
      <w:r w:rsidRPr="00C6250F">
        <w:rPr>
          <w:rFonts w:ascii="Arial" w:hAnsi="Arial" w:cs="Arial"/>
          <w:color w:val="000000"/>
        </w:rPr>
        <w:t>As detailed in the PAPPG (II.C.1.e), information regarding collaborators and other affiliations must be provided for each individual who has a biographical sketch in this proposal. If you have correctly added biographical sketches for all persons, there should be a separate space within Single Copy Documents to upload each individual's file. The COA information must be provided through use of the </w:t>
      </w:r>
      <w:hyperlink r:id="rId20" w:tgtFrame="_blank" w:history="1">
        <w:r w:rsidRPr="00C6250F">
          <w:rPr>
            <w:rFonts w:ascii="Arial" w:hAnsi="Arial" w:cs="Arial"/>
            <w:color w:val="2C66C3"/>
            <w:u w:val="single"/>
          </w:rPr>
          <w:t>COA template</w:t>
        </w:r>
      </w:hyperlink>
      <w:r w:rsidRPr="00C6250F">
        <w:rPr>
          <w:rFonts w:ascii="Arial" w:hAnsi="Arial" w:cs="Arial"/>
          <w:color w:val="000000"/>
        </w:rPr>
        <w:t>.</w:t>
      </w:r>
    </w:p>
    <w:p w14:paraId="1712CDFD" w14:textId="77777777" w:rsidR="00C6250F" w:rsidRPr="00C6250F" w:rsidRDefault="00C6250F" w:rsidP="00C6250F">
      <w:pPr>
        <w:numPr>
          <w:ilvl w:val="0"/>
          <w:numId w:val="4"/>
        </w:numPr>
        <w:shd w:val="clear" w:color="auto" w:fill="FFFFFF"/>
        <w:spacing w:before="100" w:beforeAutospacing="1" w:after="100" w:afterAutospacing="1"/>
        <w:rPr>
          <w:rFonts w:ascii="Arial" w:hAnsi="Arial" w:cs="Arial"/>
          <w:color w:val="000000"/>
        </w:rPr>
      </w:pPr>
      <w:r w:rsidRPr="00C6250F">
        <w:rPr>
          <w:rFonts w:ascii="Arial" w:hAnsi="Arial" w:cs="Arial"/>
          <w:b/>
          <w:bCs/>
          <w:color w:val="000000"/>
        </w:rPr>
        <w:t>Suggested Reviewers. </w:t>
      </w:r>
      <w:r w:rsidRPr="00C6250F">
        <w:rPr>
          <w:rFonts w:ascii="Arial" w:hAnsi="Arial" w:cs="Arial"/>
          <w:color w:val="000000"/>
        </w:rPr>
        <w:t>PIs are encouraged to provide a list of suggested reviewers, including the individuals' names, institutions, and areas of expertise, email addresses, and URLs if available. Please ensure no one on this list has a conflict with the proposal.</w:t>
      </w:r>
    </w:p>
    <w:p w14:paraId="47752C7D" w14:textId="77777777" w:rsidR="00C6250F" w:rsidRPr="00C6250F" w:rsidRDefault="00C6250F" w:rsidP="00C6250F">
      <w:pPr>
        <w:shd w:val="clear" w:color="auto" w:fill="FFFFFF"/>
        <w:spacing w:before="100" w:beforeAutospacing="1" w:after="100" w:afterAutospacing="1"/>
        <w:rPr>
          <w:rFonts w:ascii="Arial" w:hAnsi="Arial" w:cs="Arial"/>
          <w:color w:val="000000"/>
        </w:rPr>
      </w:pPr>
      <w:r w:rsidRPr="00C6250F">
        <w:rPr>
          <w:rFonts w:ascii="Arial" w:hAnsi="Arial" w:cs="Arial"/>
          <w:b/>
          <w:bCs/>
          <w:color w:val="000000"/>
        </w:rPr>
        <w:t>Personnel List Spreadsheet</w:t>
      </w:r>
      <w:r w:rsidRPr="00C6250F">
        <w:rPr>
          <w:rFonts w:ascii="Arial" w:hAnsi="Arial" w:cs="Arial"/>
          <w:color w:val="000000"/>
        </w:rPr>
        <w:t>. The spreadsheet template can be found at </w:t>
      </w:r>
      <w:hyperlink r:id="rId21" w:tgtFrame="_blank" w:history="1">
        <w:r w:rsidRPr="00C6250F">
          <w:rPr>
            <w:rFonts w:ascii="Arial" w:hAnsi="Arial" w:cs="Arial"/>
            <w:color w:val="2C66C3"/>
            <w:u w:val="single"/>
          </w:rPr>
          <w:t>https://www.nsf.gov/bio/deb/debpersonnellist.xlsx</w:t>
        </w:r>
      </w:hyperlink>
      <w:r w:rsidRPr="00C6250F">
        <w:rPr>
          <w:rFonts w:ascii="Arial" w:hAnsi="Arial" w:cs="Arial"/>
          <w:color w:val="000000"/>
        </w:rPr>
        <w:t>. Please read the instructions carefully. Using the template, compile an Excel file that provides information for all persons identified in the proposal as: "PI or co-PI" (i.e., those listed on the cover page); "Other Senior Personnel/</w:t>
      </w:r>
      <w:proofErr w:type="spellStart"/>
      <w:r w:rsidRPr="00C6250F">
        <w:rPr>
          <w:rFonts w:ascii="Arial" w:hAnsi="Arial" w:cs="Arial"/>
          <w:color w:val="000000"/>
        </w:rPr>
        <w:t>Subawardee</w:t>
      </w:r>
      <w:proofErr w:type="spellEnd"/>
      <w:r w:rsidRPr="00C6250F">
        <w:rPr>
          <w:rFonts w:ascii="Arial" w:hAnsi="Arial" w:cs="Arial"/>
          <w:color w:val="000000"/>
        </w:rPr>
        <w:t xml:space="preserve">"; or "Other Personnel" who have a </w:t>
      </w:r>
      <w:proofErr w:type="spellStart"/>
      <w:r w:rsidRPr="00C6250F">
        <w:rPr>
          <w:rFonts w:ascii="Arial" w:hAnsi="Arial" w:cs="Arial"/>
          <w:color w:val="000000"/>
        </w:rPr>
        <w:t>biosketch</w:t>
      </w:r>
      <w:proofErr w:type="spellEnd"/>
      <w:r w:rsidRPr="00C6250F">
        <w:rPr>
          <w:rFonts w:ascii="Arial" w:hAnsi="Arial" w:cs="Arial"/>
          <w:color w:val="000000"/>
        </w:rPr>
        <w:t xml:space="preserve"> included in the proposal. Only one spreadsheet should be submitted per project. All participants in a multi-institutional collaborative proposal should be included on the lead proposal's Personnel List Spreadsheet. The file </w:t>
      </w:r>
      <w:r w:rsidRPr="00C6250F">
        <w:rPr>
          <w:rFonts w:ascii="Arial" w:hAnsi="Arial" w:cs="Arial"/>
          <w:b/>
          <w:bCs/>
          <w:color w:val="000000"/>
        </w:rPr>
        <w:t xml:space="preserve">must include the </w:t>
      </w:r>
      <w:proofErr w:type="spellStart"/>
      <w:r w:rsidRPr="00C6250F">
        <w:rPr>
          <w:rFonts w:ascii="Arial" w:hAnsi="Arial" w:cs="Arial"/>
          <w:b/>
          <w:bCs/>
          <w:color w:val="000000"/>
        </w:rPr>
        <w:t>FastLane</w:t>
      </w:r>
      <w:proofErr w:type="spellEnd"/>
      <w:r w:rsidRPr="00C6250F">
        <w:rPr>
          <w:rFonts w:ascii="Arial" w:hAnsi="Arial" w:cs="Arial"/>
          <w:b/>
          <w:bCs/>
          <w:color w:val="000000"/>
        </w:rPr>
        <w:t xml:space="preserve"> proposal ID assigned after submission of your proposal (i.e., not the Temporary ID # or Grants.gov ID #)</w:t>
      </w:r>
      <w:r w:rsidRPr="00C6250F">
        <w:rPr>
          <w:rFonts w:ascii="Arial" w:hAnsi="Arial" w:cs="Arial"/>
          <w:color w:val="000000"/>
        </w:rPr>
        <w:t>. Once completed, the file should be submitted by email to </w:t>
      </w:r>
      <w:hyperlink r:id="rId22" w:tgtFrame="_blank" w:history="1">
        <w:r w:rsidRPr="00C6250F">
          <w:rPr>
            <w:rFonts w:ascii="Arial" w:hAnsi="Arial" w:cs="Arial"/>
            <w:color w:val="2C66C3"/>
            <w:u w:val="single"/>
          </w:rPr>
          <w:t>debtemplate@nsf.gov</w:t>
        </w:r>
      </w:hyperlink>
      <w:r w:rsidRPr="00C6250F">
        <w:rPr>
          <w:rFonts w:ascii="Arial" w:hAnsi="Arial" w:cs="Arial"/>
          <w:color w:val="000000"/>
        </w:rPr>
        <w:t> </w:t>
      </w:r>
      <w:r w:rsidRPr="00C6250F">
        <w:rPr>
          <w:rFonts w:ascii="Arial" w:hAnsi="Arial" w:cs="Arial"/>
          <w:b/>
          <w:bCs/>
          <w:color w:val="000000"/>
        </w:rPr>
        <w:t>within one business day </w:t>
      </w:r>
      <w:r w:rsidRPr="00C6250F">
        <w:rPr>
          <w:rFonts w:ascii="Arial" w:hAnsi="Arial" w:cs="Arial"/>
          <w:color w:val="000000"/>
        </w:rPr>
        <w:t>of proposal submission.</w:t>
      </w:r>
    </w:p>
    <w:p w14:paraId="5CEEFFD1" w14:textId="77777777" w:rsidR="00C6250F" w:rsidRPr="00C6250F" w:rsidRDefault="00C6250F" w:rsidP="00C6250F">
      <w:pPr>
        <w:shd w:val="clear" w:color="auto" w:fill="FFFFFF"/>
        <w:spacing w:before="100" w:beforeAutospacing="1" w:after="100" w:afterAutospacing="1"/>
        <w:rPr>
          <w:rFonts w:ascii="Arial" w:hAnsi="Arial" w:cs="Arial"/>
          <w:color w:val="000000"/>
        </w:rPr>
      </w:pPr>
      <w:r w:rsidRPr="00C6250F">
        <w:rPr>
          <w:rFonts w:ascii="Arial" w:hAnsi="Arial" w:cs="Arial"/>
          <w:b/>
          <w:bCs/>
          <w:color w:val="000000"/>
        </w:rPr>
        <w:lastRenderedPageBreak/>
        <w:t xml:space="preserve">Full Proposal Checklist </w:t>
      </w:r>
      <w:proofErr w:type="gramStart"/>
      <w:r w:rsidRPr="00C6250F">
        <w:rPr>
          <w:rFonts w:ascii="Arial" w:hAnsi="Arial" w:cs="Arial"/>
          <w:b/>
          <w:bCs/>
          <w:color w:val="000000"/>
        </w:rPr>
        <w:t>For</w:t>
      </w:r>
      <w:proofErr w:type="gramEnd"/>
      <w:r w:rsidRPr="00C6250F">
        <w:rPr>
          <w:rFonts w:ascii="Arial" w:hAnsi="Arial" w:cs="Arial"/>
          <w:b/>
          <w:bCs/>
          <w:color w:val="000000"/>
        </w:rPr>
        <w:t xml:space="preserve"> Compliance</w:t>
      </w:r>
    </w:p>
    <w:p w14:paraId="57D8D908" w14:textId="77777777" w:rsidR="00C6250F" w:rsidRPr="00C6250F" w:rsidRDefault="00C6250F" w:rsidP="00C6250F">
      <w:pPr>
        <w:shd w:val="clear" w:color="auto" w:fill="FFFFFF"/>
        <w:spacing w:before="100" w:beforeAutospacing="1" w:after="100" w:afterAutospacing="1"/>
        <w:rPr>
          <w:rFonts w:ascii="Arial" w:hAnsi="Arial" w:cs="Arial"/>
          <w:color w:val="000000"/>
        </w:rPr>
      </w:pPr>
      <w:r w:rsidRPr="00C6250F">
        <w:rPr>
          <w:rFonts w:ascii="Arial" w:hAnsi="Arial" w:cs="Arial"/>
          <w:color w:val="000000"/>
        </w:rPr>
        <w:t xml:space="preserve">Prior to submission, please review your proposal against this checklist to ensure that it is fully compliant with the guidelines provided in this solicitation. Unless stated otherwise, this list applies to all Core and </w:t>
      </w:r>
      <w:proofErr w:type="spellStart"/>
      <w:r w:rsidRPr="00C6250F">
        <w:rPr>
          <w:rFonts w:ascii="Arial" w:hAnsi="Arial" w:cs="Arial"/>
          <w:color w:val="000000"/>
        </w:rPr>
        <w:t>RoL</w:t>
      </w:r>
      <w:proofErr w:type="spellEnd"/>
      <w:r w:rsidRPr="00C6250F">
        <w:rPr>
          <w:rFonts w:ascii="Arial" w:hAnsi="Arial" w:cs="Arial"/>
          <w:color w:val="000000"/>
        </w:rPr>
        <w:t xml:space="preserve"> Track proposals:</w:t>
      </w:r>
    </w:p>
    <w:p w14:paraId="350AE09F" w14:textId="77777777" w:rsidR="00C6250F" w:rsidRPr="00C6250F" w:rsidRDefault="00C6250F" w:rsidP="00C6250F">
      <w:pPr>
        <w:numPr>
          <w:ilvl w:val="0"/>
          <w:numId w:val="7"/>
        </w:numPr>
        <w:shd w:val="clear" w:color="auto" w:fill="FFFFFF"/>
        <w:spacing w:before="100" w:beforeAutospacing="1" w:after="100" w:afterAutospacing="1"/>
        <w:rPr>
          <w:rFonts w:ascii="Arial" w:hAnsi="Arial" w:cs="Arial"/>
          <w:color w:val="000000"/>
        </w:rPr>
      </w:pPr>
      <w:r w:rsidRPr="00C6250F">
        <w:rPr>
          <w:rFonts w:ascii="Arial" w:hAnsi="Arial" w:cs="Arial"/>
          <w:color w:val="000000"/>
        </w:rPr>
        <w:t>The full proposal must be submitted to this Program Solicitation, or the RUI Solicitation if eligible and are providing the required RUI documentation. Do not submit this full proposal to the PAPPG.</w:t>
      </w:r>
    </w:p>
    <w:p w14:paraId="7D580FFF" w14:textId="77777777" w:rsidR="00C6250F" w:rsidRPr="00C6250F" w:rsidRDefault="00C6250F" w:rsidP="00C6250F">
      <w:pPr>
        <w:numPr>
          <w:ilvl w:val="1"/>
          <w:numId w:val="7"/>
        </w:numPr>
        <w:shd w:val="clear" w:color="auto" w:fill="FFFFFF"/>
        <w:spacing w:before="100" w:beforeAutospacing="1" w:after="100" w:afterAutospacing="1"/>
        <w:rPr>
          <w:rFonts w:ascii="Arial" w:hAnsi="Arial" w:cs="Arial"/>
          <w:color w:val="000000"/>
        </w:rPr>
      </w:pPr>
      <w:r w:rsidRPr="00C6250F">
        <w:rPr>
          <w:rFonts w:ascii="Arial" w:hAnsi="Arial" w:cs="Arial"/>
          <w:color w:val="000000"/>
        </w:rPr>
        <w:t>For the </w:t>
      </w:r>
      <w:r w:rsidRPr="00C6250F">
        <w:rPr>
          <w:rFonts w:ascii="Arial" w:hAnsi="Arial" w:cs="Arial"/>
          <w:b/>
          <w:bCs/>
          <w:color w:val="000000"/>
        </w:rPr>
        <w:t>Core Track </w:t>
      </w:r>
      <w:r w:rsidRPr="00C6250F">
        <w:rPr>
          <w:rFonts w:ascii="Arial" w:hAnsi="Arial" w:cs="Arial"/>
          <w:color w:val="000000"/>
        </w:rPr>
        <w:t>special category proposals, the title should include the appropriate acronym for </w:t>
      </w:r>
      <w:r w:rsidRPr="00C6250F">
        <w:rPr>
          <w:rFonts w:ascii="Arial" w:hAnsi="Arial" w:cs="Arial"/>
          <w:b/>
          <w:bCs/>
          <w:color w:val="000000"/>
        </w:rPr>
        <w:t>BEE</w:t>
      </w:r>
      <w:r w:rsidRPr="00C6250F">
        <w:rPr>
          <w:rFonts w:ascii="Arial" w:hAnsi="Arial" w:cs="Arial"/>
          <w:color w:val="000000"/>
        </w:rPr>
        <w:t>, </w:t>
      </w:r>
      <w:r w:rsidRPr="00C6250F">
        <w:rPr>
          <w:rFonts w:ascii="Arial" w:hAnsi="Arial" w:cs="Arial"/>
          <w:b/>
          <w:bCs/>
          <w:color w:val="000000"/>
        </w:rPr>
        <w:t>SG</w:t>
      </w:r>
      <w:r w:rsidRPr="00C6250F">
        <w:rPr>
          <w:rFonts w:ascii="Arial" w:hAnsi="Arial" w:cs="Arial"/>
          <w:color w:val="000000"/>
        </w:rPr>
        <w:t>, </w:t>
      </w:r>
      <w:r w:rsidRPr="00C6250F">
        <w:rPr>
          <w:rFonts w:ascii="Arial" w:hAnsi="Arial" w:cs="Arial"/>
          <w:b/>
          <w:bCs/>
          <w:color w:val="000000"/>
        </w:rPr>
        <w:t>RUI</w:t>
      </w:r>
      <w:r w:rsidRPr="00C6250F">
        <w:rPr>
          <w:rFonts w:ascii="Arial" w:hAnsi="Arial" w:cs="Arial"/>
          <w:color w:val="000000"/>
        </w:rPr>
        <w:t>, </w:t>
      </w:r>
      <w:r w:rsidRPr="00C6250F">
        <w:rPr>
          <w:rFonts w:ascii="Arial" w:hAnsi="Arial" w:cs="Arial"/>
          <w:b/>
          <w:bCs/>
          <w:color w:val="000000"/>
        </w:rPr>
        <w:t>NSFDEB-NERC</w:t>
      </w:r>
      <w:r w:rsidRPr="00C6250F">
        <w:rPr>
          <w:rFonts w:ascii="Arial" w:hAnsi="Arial" w:cs="Arial"/>
          <w:color w:val="000000"/>
        </w:rPr>
        <w:t>, </w:t>
      </w:r>
      <w:r w:rsidRPr="00C6250F">
        <w:rPr>
          <w:rFonts w:ascii="Arial" w:hAnsi="Arial" w:cs="Arial"/>
          <w:b/>
          <w:bCs/>
          <w:color w:val="000000"/>
        </w:rPr>
        <w:t xml:space="preserve">NSFDEB-BSF, ARTS, </w:t>
      </w:r>
      <w:proofErr w:type="spellStart"/>
      <w:r w:rsidRPr="00C6250F">
        <w:rPr>
          <w:rFonts w:ascii="Arial" w:hAnsi="Arial" w:cs="Arial"/>
          <w:b/>
          <w:bCs/>
          <w:color w:val="000000"/>
        </w:rPr>
        <w:t>PurSUiT</w:t>
      </w:r>
      <w:proofErr w:type="spellEnd"/>
      <w:r w:rsidRPr="00C6250F">
        <w:rPr>
          <w:rFonts w:ascii="Arial" w:hAnsi="Arial" w:cs="Arial"/>
          <w:color w:val="000000"/>
        </w:rPr>
        <w:t>, or </w:t>
      </w:r>
      <w:r w:rsidRPr="00C6250F">
        <w:rPr>
          <w:rFonts w:ascii="Arial" w:hAnsi="Arial" w:cs="Arial"/>
          <w:b/>
          <w:bCs/>
          <w:color w:val="000000"/>
        </w:rPr>
        <w:t>ABR</w:t>
      </w:r>
      <w:r w:rsidRPr="00C6250F">
        <w:rPr>
          <w:rFonts w:ascii="Arial" w:hAnsi="Arial" w:cs="Arial"/>
          <w:color w:val="000000"/>
        </w:rPr>
        <w:t>.</w:t>
      </w:r>
    </w:p>
    <w:p w14:paraId="32B52971" w14:textId="77777777" w:rsidR="00C6250F" w:rsidRPr="00C6250F" w:rsidRDefault="00C6250F" w:rsidP="00C6250F">
      <w:pPr>
        <w:numPr>
          <w:ilvl w:val="0"/>
          <w:numId w:val="7"/>
        </w:numPr>
        <w:shd w:val="clear" w:color="auto" w:fill="FFFFFF"/>
        <w:spacing w:before="100" w:beforeAutospacing="1" w:after="100" w:afterAutospacing="1"/>
        <w:rPr>
          <w:rFonts w:ascii="Arial" w:hAnsi="Arial" w:cs="Arial"/>
          <w:color w:val="000000"/>
        </w:rPr>
      </w:pPr>
      <w:r w:rsidRPr="00C6250F">
        <w:rPr>
          <w:rFonts w:ascii="Arial" w:hAnsi="Arial" w:cs="Arial"/>
          <w:b/>
          <w:bCs/>
          <w:color w:val="000000"/>
        </w:rPr>
        <w:t>The cover page </w:t>
      </w:r>
      <w:r w:rsidRPr="00C6250F">
        <w:rPr>
          <w:rFonts w:ascii="Arial" w:hAnsi="Arial" w:cs="Arial"/>
          <w:color w:val="000000"/>
        </w:rPr>
        <w:t>should identify the program(s) that should consider this project.</w:t>
      </w:r>
    </w:p>
    <w:p w14:paraId="7DEAA20F" w14:textId="09FE6731" w:rsidR="00C6250F" w:rsidRPr="00C62666" w:rsidRDefault="00C6250F" w:rsidP="00C62666">
      <w:pPr>
        <w:numPr>
          <w:ilvl w:val="0"/>
          <w:numId w:val="7"/>
        </w:numPr>
        <w:shd w:val="clear" w:color="auto" w:fill="FFFFFF"/>
        <w:spacing w:before="100" w:beforeAutospacing="1" w:after="100" w:afterAutospacing="1"/>
        <w:rPr>
          <w:rFonts w:ascii="Arial" w:hAnsi="Arial" w:cs="Arial"/>
          <w:color w:val="000000"/>
        </w:rPr>
      </w:pPr>
      <w:r w:rsidRPr="00C6250F">
        <w:rPr>
          <w:rFonts w:ascii="Arial" w:hAnsi="Arial" w:cs="Arial"/>
          <w:b/>
          <w:bCs/>
          <w:color w:val="000000"/>
        </w:rPr>
        <w:t>Project Summary </w:t>
      </w:r>
      <w:r w:rsidRPr="00C6250F">
        <w:rPr>
          <w:rFonts w:ascii="Arial" w:hAnsi="Arial" w:cs="Arial"/>
          <w:color w:val="000000"/>
        </w:rPr>
        <w:t>(maximum 1 page) includes as separate sections an Overview, the Intellectual Merit, and the Broader Impacts of the proposed activity.</w:t>
      </w:r>
    </w:p>
    <w:p w14:paraId="2D580FD6" w14:textId="77777777" w:rsidR="00C6250F" w:rsidRPr="00C6250F" w:rsidRDefault="00C6250F" w:rsidP="00C6250F">
      <w:pPr>
        <w:numPr>
          <w:ilvl w:val="0"/>
          <w:numId w:val="7"/>
        </w:numPr>
        <w:shd w:val="clear" w:color="auto" w:fill="FFFFFF"/>
        <w:spacing w:before="100" w:beforeAutospacing="1" w:after="100" w:afterAutospacing="1"/>
        <w:rPr>
          <w:rFonts w:ascii="Arial" w:hAnsi="Arial" w:cs="Arial"/>
          <w:color w:val="000000"/>
        </w:rPr>
      </w:pPr>
      <w:r w:rsidRPr="00C6250F">
        <w:rPr>
          <w:rFonts w:ascii="Arial" w:hAnsi="Arial" w:cs="Arial"/>
          <w:b/>
          <w:bCs/>
          <w:color w:val="000000"/>
        </w:rPr>
        <w:t>Project Description </w:t>
      </w:r>
      <w:r w:rsidRPr="00C6250F">
        <w:rPr>
          <w:rFonts w:ascii="Arial" w:hAnsi="Arial" w:cs="Arial"/>
          <w:color w:val="000000"/>
        </w:rPr>
        <w:t>(maximum 15 pages) includes as separate sections with headings, the Intellectual Merit and Broader Impacts of the proposed research, and the Results from Prior NSF Support, if appropriate.</w:t>
      </w:r>
    </w:p>
    <w:p w14:paraId="26645E49" w14:textId="77777777" w:rsidR="00C6250F" w:rsidRPr="00C6250F" w:rsidRDefault="00C6250F" w:rsidP="00C6250F">
      <w:pPr>
        <w:numPr>
          <w:ilvl w:val="0"/>
          <w:numId w:val="7"/>
        </w:numPr>
        <w:shd w:val="clear" w:color="auto" w:fill="FFFFFF"/>
        <w:spacing w:before="100" w:beforeAutospacing="1" w:after="100" w:afterAutospacing="1"/>
        <w:rPr>
          <w:rFonts w:ascii="Arial" w:hAnsi="Arial" w:cs="Arial"/>
          <w:color w:val="000000"/>
        </w:rPr>
      </w:pPr>
      <w:r w:rsidRPr="00C6250F">
        <w:rPr>
          <w:rFonts w:ascii="Arial" w:hAnsi="Arial" w:cs="Arial"/>
          <w:b/>
          <w:bCs/>
          <w:color w:val="000000"/>
        </w:rPr>
        <w:t>Biographical Sketches </w:t>
      </w:r>
      <w:r w:rsidRPr="00C6250F">
        <w:rPr>
          <w:rFonts w:ascii="Arial" w:hAnsi="Arial" w:cs="Arial"/>
          <w:color w:val="000000"/>
        </w:rPr>
        <w:t>(maximum 2 pages, each) for all senior personnel - do not bundle multiple biographical sketches into a single file, and do not put biographical sketches in Supplementary Documents.</w:t>
      </w:r>
    </w:p>
    <w:p w14:paraId="7381CC51" w14:textId="77777777" w:rsidR="00C6250F" w:rsidRPr="00C6250F" w:rsidRDefault="00C6250F" w:rsidP="00C6250F">
      <w:pPr>
        <w:numPr>
          <w:ilvl w:val="0"/>
          <w:numId w:val="7"/>
        </w:numPr>
        <w:shd w:val="clear" w:color="auto" w:fill="FFFFFF"/>
        <w:spacing w:before="100" w:beforeAutospacing="1" w:after="100" w:afterAutospacing="1"/>
        <w:rPr>
          <w:rFonts w:ascii="Arial" w:hAnsi="Arial" w:cs="Arial"/>
          <w:color w:val="000000"/>
        </w:rPr>
      </w:pPr>
      <w:r w:rsidRPr="00C6250F">
        <w:rPr>
          <w:rFonts w:ascii="Arial" w:hAnsi="Arial" w:cs="Arial"/>
          <w:b/>
          <w:bCs/>
          <w:color w:val="000000"/>
        </w:rPr>
        <w:t>Supplementary Documents </w:t>
      </w:r>
      <w:r w:rsidRPr="00C6250F">
        <w:rPr>
          <w:rFonts w:ascii="Arial" w:hAnsi="Arial" w:cs="Arial"/>
          <w:color w:val="000000"/>
        </w:rPr>
        <w:t>should include:</w:t>
      </w:r>
    </w:p>
    <w:p w14:paraId="5588294C" w14:textId="77777777" w:rsidR="00C6250F" w:rsidRPr="00C6250F" w:rsidRDefault="00C6250F" w:rsidP="00C6250F">
      <w:pPr>
        <w:numPr>
          <w:ilvl w:val="1"/>
          <w:numId w:val="7"/>
        </w:numPr>
        <w:shd w:val="clear" w:color="auto" w:fill="FFFFFF"/>
        <w:spacing w:before="100" w:beforeAutospacing="1" w:after="100" w:afterAutospacing="1"/>
        <w:rPr>
          <w:rFonts w:ascii="Arial" w:hAnsi="Arial" w:cs="Arial"/>
          <w:color w:val="000000"/>
        </w:rPr>
      </w:pPr>
      <w:r w:rsidRPr="00C6250F">
        <w:rPr>
          <w:rFonts w:ascii="Arial" w:hAnsi="Arial" w:cs="Arial"/>
          <w:color w:val="000000"/>
        </w:rPr>
        <w:t>The Data Management Plan (maximum 2 pages)</w:t>
      </w:r>
    </w:p>
    <w:p w14:paraId="63A53BC6" w14:textId="77777777" w:rsidR="00C6250F" w:rsidRPr="00C6250F" w:rsidRDefault="00C6250F" w:rsidP="00C6250F">
      <w:pPr>
        <w:numPr>
          <w:ilvl w:val="1"/>
          <w:numId w:val="7"/>
        </w:numPr>
        <w:shd w:val="clear" w:color="auto" w:fill="FFFFFF"/>
        <w:spacing w:before="100" w:beforeAutospacing="1" w:after="100" w:afterAutospacing="1"/>
        <w:rPr>
          <w:rFonts w:ascii="Arial" w:hAnsi="Arial" w:cs="Arial"/>
          <w:color w:val="000000"/>
        </w:rPr>
      </w:pPr>
      <w:r w:rsidRPr="00C6250F">
        <w:rPr>
          <w:rFonts w:ascii="Arial" w:hAnsi="Arial" w:cs="Arial"/>
          <w:color w:val="000000"/>
        </w:rPr>
        <w:t>The Postdoctoral Mentoring Plan (maximum 1 page), if applicable.</w:t>
      </w:r>
    </w:p>
    <w:p w14:paraId="16B7A3ED" w14:textId="77777777" w:rsidR="00C6250F" w:rsidRPr="00C6250F" w:rsidRDefault="00C6250F" w:rsidP="00C6250F">
      <w:pPr>
        <w:numPr>
          <w:ilvl w:val="0"/>
          <w:numId w:val="7"/>
        </w:numPr>
        <w:shd w:val="clear" w:color="auto" w:fill="FFFFFF"/>
        <w:spacing w:before="100" w:beforeAutospacing="1" w:after="100" w:afterAutospacing="1"/>
        <w:rPr>
          <w:rFonts w:ascii="Arial" w:hAnsi="Arial" w:cs="Arial"/>
          <w:color w:val="000000"/>
        </w:rPr>
      </w:pPr>
      <w:r w:rsidRPr="00C6250F">
        <w:rPr>
          <w:rFonts w:ascii="Arial" w:hAnsi="Arial" w:cs="Arial"/>
          <w:b/>
          <w:bCs/>
          <w:color w:val="000000"/>
        </w:rPr>
        <w:t>Single Copy Documents </w:t>
      </w:r>
      <w:r w:rsidRPr="00C6250F">
        <w:rPr>
          <w:rFonts w:ascii="Arial" w:hAnsi="Arial" w:cs="Arial"/>
          <w:color w:val="000000"/>
        </w:rPr>
        <w:t>should include:</w:t>
      </w:r>
    </w:p>
    <w:p w14:paraId="1E1869A1" w14:textId="77777777" w:rsidR="00C6250F" w:rsidRPr="00C6250F" w:rsidRDefault="00C6250F" w:rsidP="00C6250F">
      <w:pPr>
        <w:numPr>
          <w:ilvl w:val="1"/>
          <w:numId w:val="7"/>
        </w:numPr>
        <w:shd w:val="clear" w:color="auto" w:fill="FFFFFF"/>
        <w:spacing w:before="100" w:beforeAutospacing="1" w:after="100" w:afterAutospacing="1"/>
        <w:rPr>
          <w:rFonts w:ascii="Arial" w:hAnsi="Arial" w:cs="Arial"/>
          <w:color w:val="000000"/>
        </w:rPr>
      </w:pPr>
      <w:r w:rsidRPr="00C6250F">
        <w:rPr>
          <w:rFonts w:ascii="Arial" w:hAnsi="Arial" w:cs="Arial"/>
          <w:color w:val="000000"/>
        </w:rPr>
        <w:t xml:space="preserve">Collaborators &amp; Other Affiliations for each person having a </w:t>
      </w:r>
      <w:proofErr w:type="spellStart"/>
      <w:r w:rsidRPr="00C6250F">
        <w:rPr>
          <w:rFonts w:ascii="Arial" w:hAnsi="Arial" w:cs="Arial"/>
          <w:color w:val="000000"/>
        </w:rPr>
        <w:t>biosketch</w:t>
      </w:r>
      <w:proofErr w:type="spellEnd"/>
      <w:r w:rsidRPr="00C6250F">
        <w:rPr>
          <w:rFonts w:ascii="Arial" w:hAnsi="Arial" w:cs="Arial"/>
          <w:color w:val="000000"/>
        </w:rPr>
        <w:t xml:space="preserve"> is prepared using the COA template.</w:t>
      </w:r>
    </w:p>
    <w:p w14:paraId="2999179D" w14:textId="77777777" w:rsidR="00C6250F" w:rsidRPr="00C6250F" w:rsidRDefault="00C6250F" w:rsidP="00C6250F">
      <w:pPr>
        <w:numPr>
          <w:ilvl w:val="1"/>
          <w:numId w:val="7"/>
        </w:numPr>
        <w:shd w:val="clear" w:color="auto" w:fill="FFFFFF"/>
        <w:spacing w:before="100" w:beforeAutospacing="1" w:after="100" w:afterAutospacing="1"/>
        <w:rPr>
          <w:rFonts w:ascii="Arial" w:hAnsi="Arial" w:cs="Arial"/>
          <w:color w:val="000000"/>
        </w:rPr>
      </w:pPr>
      <w:r w:rsidRPr="00C6250F">
        <w:rPr>
          <w:rFonts w:ascii="Arial" w:hAnsi="Arial" w:cs="Arial"/>
          <w:color w:val="000000"/>
        </w:rPr>
        <w:t>(Highly Recommended) A list of suggested reviewers, including the individuals' names, institutions, and areas of expertise, email addresses, and URLs if available. Please ensure no one on this list has a conflict of interest with the proposal.</w:t>
      </w:r>
    </w:p>
    <w:p w14:paraId="30868F17" w14:textId="35D133F0" w:rsidR="00C6250F" w:rsidRDefault="00C6250F" w:rsidP="00C6250F">
      <w:pPr>
        <w:numPr>
          <w:ilvl w:val="0"/>
          <w:numId w:val="7"/>
        </w:numPr>
        <w:shd w:val="clear" w:color="auto" w:fill="FFFFFF"/>
        <w:spacing w:before="100" w:beforeAutospacing="1" w:after="100" w:afterAutospacing="1"/>
        <w:rPr>
          <w:rFonts w:ascii="Arial" w:hAnsi="Arial" w:cs="Arial"/>
          <w:color w:val="000000"/>
        </w:rPr>
      </w:pPr>
      <w:r w:rsidRPr="00C6250F">
        <w:rPr>
          <w:rFonts w:ascii="Arial" w:hAnsi="Arial" w:cs="Arial"/>
          <w:b/>
          <w:bCs/>
          <w:color w:val="000000"/>
        </w:rPr>
        <w:t>Personnel List Spreadsheet </w:t>
      </w:r>
      <w:r w:rsidRPr="00C6250F">
        <w:rPr>
          <w:rFonts w:ascii="Arial" w:hAnsi="Arial" w:cs="Arial"/>
          <w:color w:val="000000"/>
        </w:rPr>
        <w:t>is prepared according to the provided template and emailed to </w:t>
      </w:r>
      <w:hyperlink r:id="rId23" w:tgtFrame="_blank" w:history="1">
        <w:r w:rsidRPr="00C6250F">
          <w:rPr>
            <w:rFonts w:ascii="Arial" w:hAnsi="Arial" w:cs="Arial"/>
            <w:color w:val="2C66C3"/>
            <w:u w:val="single"/>
          </w:rPr>
          <w:t>debtemplate@nsf.gov</w:t>
        </w:r>
      </w:hyperlink>
      <w:r w:rsidRPr="00C6250F">
        <w:rPr>
          <w:rFonts w:ascii="Arial" w:hAnsi="Arial" w:cs="Arial"/>
          <w:color w:val="000000"/>
        </w:rPr>
        <w:t> within one business day of submission.</w:t>
      </w:r>
    </w:p>
    <w:p w14:paraId="35C2466B" w14:textId="7914549A" w:rsidR="000E057E" w:rsidRDefault="000E057E" w:rsidP="000E057E">
      <w:pPr>
        <w:shd w:val="clear" w:color="auto" w:fill="FFFFFF"/>
        <w:spacing w:before="100" w:beforeAutospacing="1" w:after="100" w:afterAutospacing="1"/>
        <w:rPr>
          <w:rFonts w:ascii="Arial" w:hAnsi="Arial" w:cs="Arial"/>
          <w:color w:val="000000"/>
        </w:rPr>
      </w:pPr>
    </w:p>
    <w:p w14:paraId="1BFEA111" w14:textId="1275CC3D" w:rsidR="000E057E" w:rsidRDefault="000E057E" w:rsidP="000E057E">
      <w:pPr>
        <w:shd w:val="clear" w:color="auto" w:fill="FFFFFF"/>
        <w:spacing w:before="100" w:beforeAutospacing="1" w:after="100" w:afterAutospacing="1"/>
        <w:rPr>
          <w:rFonts w:ascii="Arial" w:hAnsi="Arial" w:cs="Arial"/>
          <w:color w:val="000000"/>
        </w:rPr>
      </w:pPr>
    </w:p>
    <w:p w14:paraId="3707A4FA" w14:textId="77777777" w:rsidR="000E057E" w:rsidRDefault="000E057E">
      <w:r>
        <w:br w:type="page"/>
      </w:r>
    </w:p>
    <w:p w14:paraId="5D5C0040" w14:textId="242EEB5A" w:rsidR="000E057E" w:rsidRDefault="000E057E" w:rsidP="000E057E">
      <w:r>
        <w:lastRenderedPageBreak/>
        <w:t xml:space="preserve">Notes, </w:t>
      </w:r>
      <w:proofErr w:type="spellStart"/>
      <w:r>
        <w:t>etc</w:t>
      </w:r>
      <w:proofErr w:type="spellEnd"/>
    </w:p>
    <w:p w14:paraId="2D828D0A" w14:textId="77777777" w:rsidR="000E057E" w:rsidRDefault="000E057E" w:rsidP="000E057E"/>
    <w:p w14:paraId="046980CB" w14:textId="77777777" w:rsidR="000E057E" w:rsidRDefault="00A01929" w:rsidP="000E057E">
      <w:hyperlink r:id="rId24" w:anchor="B130" w:history="1">
        <w:r w:rsidR="000E057E" w:rsidRPr="001B7880">
          <w:rPr>
            <w:rStyle w:val="Hyperlink"/>
          </w:rPr>
          <w:t>https://www.frontiersin.org/articles/10.3389/fmicb.2016.01144/full#B130</w:t>
        </w:r>
      </w:hyperlink>
    </w:p>
    <w:p w14:paraId="5E7E9C26" w14:textId="77777777" w:rsidR="000E057E" w:rsidRDefault="000E057E" w:rsidP="000E057E">
      <w:pPr>
        <w:jc w:val="center"/>
        <w:rPr>
          <w:b/>
          <w:bCs/>
        </w:rPr>
      </w:pPr>
    </w:p>
    <w:p w14:paraId="3A3944AF" w14:textId="77777777" w:rsidR="000E057E" w:rsidRDefault="000E057E" w:rsidP="000E057E">
      <w:r>
        <w:rPr>
          <w:b/>
          <w:bCs/>
        </w:rPr>
        <w:t xml:space="preserve">GC-MS: </w:t>
      </w:r>
      <w:r>
        <w:rPr>
          <w:rFonts w:ascii="Georgia" w:hAnsi="Georgia"/>
          <w:color w:val="3E3D40"/>
          <w:sz w:val="27"/>
          <w:szCs w:val="27"/>
          <w:shd w:val="clear" w:color="auto" w:fill="FFFFFF"/>
        </w:rPr>
        <w:t>Volatile organic compounds (VOCs) are important components of the metabolome (i.e., alcohols, esters, aldehydes, ketones, SCFAs) and are found in biological samples (</w:t>
      </w:r>
      <w:hyperlink r:id="rId25" w:anchor="B130" w:history="1">
        <w:r>
          <w:rPr>
            <w:rStyle w:val="Hyperlink"/>
            <w:rFonts w:ascii="Georgia" w:hAnsi="Georgia"/>
            <w:sz w:val="27"/>
            <w:szCs w:val="27"/>
            <w:shd w:val="clear" w:color="auto" w:fill="FFFFFF"/>
          </w:rPr>
          <w:t>Mills and Walker, 2001</w:t>
        </w:r>
      </w:hyperlink>
      <w:r>
        <w:rPr>
          <w:rFonts w:ascii="Georgia" w:hAnsi="Georgia"/>
          <w:color w:val="3E3D40"/>
          <w:sz w:val="27"/>
          <w:szCs w:val="27"/>
          <w:shd w:val="clear" w:color="auto" w:fill="FFFFFF"/>
        </w:rPr>
        <w:t>).</w:t>
      </w:r>
    </w:p>
    <w:p w14:paraId="420CB01C" w14:textId="77777777" w:rsidR="000E057E" w:rsidRDefault="000E057E" w:rsidP="000E057E">
      <w:r>
        <w:rPr>
          <w:b/>
          <w:bCs/>
        </w:rPr>
        <w:t xml:space="preserve">LC-MS: </w:t>
      </w:r>
      <w:r>
        <w:rPr>
          <w:rFonts w:ascii="Georgia" w:hAnsi="Georgia"/>
          <w:color w:val="3E3D40"/>
          <w:sz w:val="27"/>
          <w:szCs w:val="27"/>
          <w:shd w:val="clear" w:color="auto" w:fill="FFFFFF"/>
        </w:rPr>
        <w:t>LC/MS is an excellent technique showing sensitivity, specificity, resolving power, and capability to extract additional information about metabolites from their retention time (RT) domain (</w:t>
      </w:r>
      <w:proofErr w:type="spellStart"/>
      <w:r w:rsidR="00A01929">
        <w:fldChar w:fldCharType="begin"/>
      </w:r>
      <w:r w:rsidR="00A01929">
        <w:instrText xml:space="preserve"> HYPERLINK "https://www.frontiersin.org/articles/10.3389/fmicb.2016.01144/full" \l "B67" </w:instrText>
      </w:r>
      <w:r w:rsidR="00A01929">
        <w:fldChar w:fldCharType="separate"/>
      </w:r>
      <w:r>
        <w:rPr>
          <w:rStyle w:val="Hyperlink"/>
          <w:rFonts w:ascii="Georgia" w:hAnsi="Georgia"/>
          <w:sz w:val="27"/>
          <w:szCs w:val="27"/>
          <w:shd w:val="clear" w:color="auto" w:fill="FFFFFF"/>
        </w:rPr>
        <w:t>Forcisi</w:t>
      </w:r>
      <w:proofErr w:type="spellEnd"/>
      <w:r>
        <w:rPr>
          <w:rStyle w:val="Hyperlink"/>
          <w:rFonts w:ascii="Georgia" w:hAnsi="Georgia"/>
          <w:sz w:val="27"/>
          <w:szCs w:val="27"/>
          <w:shd w:val="clear" w:color="auto" w:fill="FFFFFF"/>
        </w:rPr>
        <w:t xml:space="preserve"> et al., 2015</w:t>
      </w:r>
      <w:r w:rsidR="00A01929">
        <w:rPr>
          <w:rStyle w:val="Hyperlink"/>
          <w:rFonts w:ascii="Georgia" w:hAnsi="Georgia"/>
          <w:sz w:val="27"/>
          <w:szCs w:val="27"/>
          <w:shd w:val="clear" w:color="auto" w:fill="FFFFFF"/>
        </w:rPr>
        <w:fldChar w:fldCharType="end"/>
      </w:r>
      <w:r>
        <w:rPr>
          <w:rFonts w:ascii="Georgia" w:hAnsi="Georgia"/>
          <w:color w:val="3E3D40"/>
          <w:sz w:val="27"/>
          <w:szCs w:val="27"/>
          <w:shd w:val="clear" w:color="auto" w:fill="FFFFFF"/>
        </w:rPr>
        <w:t>).</w:t>
      </w:r>
    </w:p>
    <w:p w14:paraId="7BCD0766" w14:textId="77777777" w:rsidR="000E057E" w:rsidRDefault="000E057E" w:rsidP="000E057E">
      <w:pPr>
        <w:rPr>
          <w:b/>
          <w:bCs/>
        </w:rPr>
      </w:pPr>
    </w:p>
    <w:p w14:paraId="03A1BD1C" w14:textId="2983B2C1" w:rsidR="000E057E" w:rsidRPr="008D7DA4" w:rsidRDefault="00D376C4" w:rsidP="000E057E">
      <w:r>
        <w:fldChar w:fldCharType="begin"/>
      </w:r>
      <w:ins w:id="117" w:author="Itamar Shabtai" w:date="2020-05-21T23:00:00Z">
        <w:r w:rsidR="00A652B3">
          <w:instrText>HYPERLINK "C:\\Users\\laurellynch\\Downloads\\Selection_of_fast_and_slow_growing_bacteria_from_f.pdf"</w:instrText>
        </w:r>
      </w:ins>
      <w:del w:id="118" w:author="Itamar Shabtai" w:date="2020-05-21T23:00:00Z">
        <w:r w:rsidDel="00A652B3">
          <w:delInstrText xml:space="preserve"> HYPERLINK "file:///Users/laurellynch/Downloads/Selection_of_fast_and_slow_growing_bacteria_from_f.pdf" </w:delInstrText>
        </w:r>
      </w:del>
      <w:r>
        <w:fldChar w:fldCharType="separate"/>
      </w:r>
      <w:r w:rsidR="000E057E">
        <w:rPr>
          <w:rStyle w:val="Hyperlink"/>
        </w:rPr>
        <w:t>file:///Users/laurellynch/Downloads/Selection_of_fast_and_slow_growing_bacteria_from_f.pdf</w:t>
      </w:r>
      <w:r>
        <w:rPr>
          <w:rStyle w:val="Hyperlink"/>
        </w:rPr>
        <w:fldChar w:fldCharType="end"/>
      </w:r>
    </w:p>
    <w:p w14:paraId="6EE081C2" w14:textId="77777777" w:rsidR="000E057E" w:rsidRDefault="000E057E" w:rsidP="000E057E">
      <w:pPr>
        <w:pStyle w:val="ListParagraph"/>
        <w:numPr>
          <w:ilvl w:val="0"/>
          <w:numId w:val="19"/>
        </w:numPr>
      </w:pPr>
      <w:r>
        <w:t>depending on the growth rate, different species may possess different substrate affinities, and the species with the highest affinity for the substrate will outcompete other species at low substrate concentrations.</w:t>
      </w:r>
    </w:p>
    <w:p w14:paraId="35DEDE39" w14:textId="77777777" w:rsidR="000E057E" w:rsidRDefault="000E057E" w:rsidP="000E057E">
      <w:pPr>
        <w:pStyle w:val="ListParagraph"/>
        <w:numPr>
          <w:ilvl w:val="0"/>
          <w:numId w:val="19"/>
        </w:numPr>
      </w:pPr>
      <w:r>
        <w:t>Slow growth favors the production of butyric and propionic acids along with increased consumption of amino acids. Slow growth also requires more energy invested in maintenance.</w:t>
      </w:r>
    </w:p>
    <w:p w14:paraId="41FFF62A" w14:textId="77777777" w:rsidR="000E057E" w:rsidRDefault="000E057E" w:rsidP="000E057E"/>
    <w:p w14:paraId="139391B6" w14:textId="77777777" w:rsidR="000E057E" w:rsidRDefault="00A01929" w:rsidP="000E057E">
      <w:hyperlink r:id="rId26" w:history="1">
        <w:r w:rsidR="000E057E" w:rsidRPr="001B7880">
          <w:rPr>
            <w:rStyle w:val="Hyperlink"/>
          </w:rPr>
          <w:t>https://www.annualreviews.org/doi/pdf/10.1146/annurev.mi.38.100184.002331?casa_token=XPSWg_8SjAQAAAAA:AqA0di4FKR0LxTDhKgoPF-38PkvJ6_w8qkbL5ljROwb09jkqfsSavJZXxBfj8mzUBa5Nv4rAvULXHA</w:t>
        </w:r>
      </w:hyperlink>
    </w:p>
    <w:p w14:paraId="4B7E296A" w14:textId="0ACE5825" w:rsidR="000212CF" w:rsidRDefault="000E057E" w:rsidP="000212CF">
      <w:pPr>
        <w:pStyle w:val="ListParagraph"/>
        <w:numPr>
          <w:ilvl w:val="0"/>
          <w:numId w:val="19"/>
        </w:numPr>
      </w:pPr>
      <w:r>
        <w:t>as the growth rate of these aerobic cultures was decreased, more of the influent carbon substrate was catabolized to product (C02) and less was assimilated into cell substance</w:t>
      </w:r>
    </w:p>
    <w:sectPr w:rsidR="000212CF" w:rsidSect="007C044E">
      <w:footerReference w:type="even" r:id="rId27"/>
      <w:footerReference w:type="default" r:id="rId28"/>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2" w:author="Itamar Shabtai" w:date="2020-05-21T15:26:00Z" w:initials="IS">
    <w:p w14:paraId="6CB1B9A5" w14:textId="2EF12B47" w:rsidR="00A01929" w:rsidRDefault="00A01929">
      <w:pPr>
        <w:pStyle w:val="CommentText"/>
      </w:pPr>
      <w:r>
        <w:rPr>
          <w:rStyle w:val="CommentReference"/>
        </w:rPr>
        <w:annotationRef/>
      </w:r>
      <w:r>
        <w:t xml:space="preserve">We don’t have anything about surface vs subsurface soils in the </w:t>
      </w:r>
      <w:proofErr w:type="gramStart"/>
      <w:r>
        <w:t>intro?</w:t>
      </w:r>
      <w:proofErr w:type="gramEnd"/>
      <w:r>
        <w:t xml:space="preserve"> Why do we need to compare? What is different about them from the perspective of microbiome-metabolome interactions.</w:t>
      </w:r>
    </w:p>
  </w:comment>
  <w:comment w:id="3" w:author="Itamar Shabtai" w:date="2020-05-19T22:48:00Z" w:initials="IS">
    <w:p w14:paraId="58B50337" w14:textId="1DB23E7A" w:rsidR="00A01929" w:rsidRDefault="00A01929">
      <w:pPr>
        <w:pStyle w:val="CommentText"/>
      </w:pPr>
      <w:r>
        <w:rPr>
          <w:rStyle w:val="CommentReference"/>
        </w:rPr>
        <w:annotationRef/>
      </w:r>
      <w:r>
        <w:t>co-PI appearing in the first citation looks weird</w:t>
      </w:r>
    </w:p>
  </w:comment>
  <w:comment w:id="6" w:author="Itamar Shabtai" w:date="2020-05-19T22:59:00Z" w:initials="IS">
    <w:p w14:paraId="31761314" w14:textId="1EEF6F9E" w:rsidR="00A01929" w:rsidRDefault="00A01929">
      <w:pPr>
        <w:pStyle w:val="CommentText"/>
      </w:pPr>
      <w:r>
        <w:rPr>
          <w:rStyle w:val="CommentReference"/>
        </w:rPr>
        <w:annotationRef/>
      </w:r>
      <w:r>
        <w:t>organizing how?</w:t>
      </w:r>
    </w:p>
  </w:comment>
  <w:comment w:id="8" w:author="Itamar Shabtai" w:date="2020-05-19T23:10:00Z" w:initials="IS">
    <w:p w14:paraId="006B0166" w14:textId="0B0D3886" w:rsidR="00A01929" w:rsidRDefault="00A01929">
      <w:pPr>
        <w:pStyle w:val="CommentText"/>
      </w:pPr>
      <w:r>
        <w:rPr>
          <w:rStyle w:val="CommentReference"/>
        </w:rPr>
        <w:annotationRef/>
      </w:r>
      <w:r>
        <w:t>Nice!</w:t>
      </w:r>
    </w:p>
  </w:comment>
  <w:comment w:id="17" w:author="Itamar Shabtai" w:date="2020-05-21T14:53:00Z" w:initials="IS">
    <w:p w14:paraId="18575A3D" w14:textId="77777777" w:rsidR="00A01929" w:rsidRDefault="00A01929" w:rsidP="007066F7">
      <w:pPr>
        <w:pStyle w:val="CommentText"/>
      </w:pPr>
      <w:r>
        <w:rPr>
          <w:rStyle w:val="CommentReference"/>
        </w:rPr>
        <w:annotationRef/>
      </w:r>
      <w:r>
        <w:t>Good sentence!</w:t>
      </w:r>
    </w:p>
  </w:comment>
  <w:comment w:id="20" w:author="Itamar Shabtai" w:date="2020-05-21T14:54:00Z" w:initials="IS">
    <w:p w14:paraId="487578AE" w14:textId="77777777" w:rsidR="00A01929" w:rsidRDefault="00A01929" w:rsidP="00177484">
      <w:pPr>
        <w:pStyle w:val="CommentText"/>
      </w:pPr>
      <w:r>
        <w:rPr>
          <w:rStyle w:val="CommentReference"/>
        </w:rPr>
        <w:annotationRef/>
      </w:r>
      <w:r>
        <w:t>Another good sentence!</w:t>
      </w:r>
    </w:p>
  </w:comment>
  <w:comment w:id="39" w:author="Itamar Shabtai" w:date="2020-05-19T23:09:00Z" w:initials="IS">
    <w:p w14:paraId="20A0F942" w14:textId="163254E4" w:rsidR="00A01929" w:rsidRDefault="00A01929" w:rsidP="00862DE1">
      <w:pPr>
        <w:pStyle w:val="CommentText"/>
      </w:pPr>
      <w:r>
        <w:rPr>
          <w:rStyle w:val="CommentReference"/>
        </w:rPr>
        <w:annotationRef/>
      </w:r>
      <w:r>
        <w:t>That’s good!</w:t>
      </w:r>
    </w:p>
  </w:comment>
  <w:comment w:id="42" w:author="Itamar Shabtai" w:date="2020-05-21T16:59:00Z" w:initials="IS">
    <w:p w14:paraId="51011A61" w14:textId="10B30384" w:rsidR="00A01929" w:rsidRDefault="00A01929">
      <w:pPr>
        <w:pStyle w:val="CommentText"/>
      </w:pPr>
      <w:r>
        <w:rPr>
          <w:rStyle w:val="CommentReference"/>
        </w:rPr>
        <w:annotationRef/>
      </w:r>
      <w:r>
        <w:t xml:space="preserve">From this point on we talk about ‘metabolites’ but forget to mention DOC. We need to resolve the fact that we are extracting </w:t>
      </w:r>
      <w:proofErr w:type="gramStart"/>
      <w:r>
        <w:t>DOC, but</w:t>
      </w:r>
      <w:proofErr w:type="gramEnd"/>
      <w:r>
        <w:t xml:space="preserve"> aiming to quantify and annotate metabolites and point out the similar and dissimilar between DOC and metabolites.</w:t>
      </w:r>
    </w:p>
  </w:comment>
  <w:comment w:id="45" w:author="Itamar Shabtai" w:date="2020-05-21T14:40:00Z" w:initials="IS">
    <w:p w14:paraId="7580C79A" w14:textId="4A1F58F9" w:rsidR="00A01929" w:rsidRDefault="00A01929">
      <w:pPr>
        <w:pStyle w:val="CommentText"/>
      </w:pPr>
      <w:r>
        <w:rPr>
          <w:rStyle w:val="CommentReference"/>
        </w:rPr>
        <w:annotationRef/>
      </w:r>
      <w:r>
        <w:t>This doesn’t read like a ‘while’ sentence</w:t>
      </w:r>
    </w:p>
  </w:comment>
  <w:comment w:id="47" w:author="Itamar Shabtai" w:date="2020-05-21T14:41:00Z" w:initials="IS">
    <w:p w14:paraId="60C56D38" w14:textId="4269555D" w:rsidR="00A01929" w:rsidRDefault="00A01929">
      <w:pPr>
        <w:pStyle w:val="CommentText"/>
      </w:pPr>
      <w:r>
        <w:rPr>
          <w:rStyle w:val="CommentReference"/>
        </w:rPr>
        <w:annotationRef/>
      </w:r>
      <w:r>
        <w:t>Unclear (to me)</w:t>
      </w:r>
    </w:p>
  </w:comment>
  <w:comment w:id="48" w:author="Itamar Shabtai" w:date="2020-05-21T14:58:00Z" w:initials="IS">
    <w:p w14:paraId="1AEFDBA9" w14:textId="6FBDA819" w:rsidR="00A01929" w:rsidRDefault="00A01929">
      <w:pPr>
        <w:pStyle w:val="CommentText"/>
      </w:pPr>
      <w:r>
        <w:rPr>
          <w:rStyle w:val="CommentReference"/>
        </w:rPr>
        <w:annotationRef/>
      </w:r>
      <w:r>
        <w:t>Is this a real sentence?</w:t>
      </w:r>
    </w:p>
  </w:comment>
  <w:comment w:id="51" w:author="Itamar Shabtai" w:date="2020-05-21T14:53:00Z" w:initials="IS">
    <w:p w14:paraId="2F78044D" w14:textId="35DB9D8B" w:rsidR="00A01929" w:rsidRDefault="00A01929">
      <w:pPr>
        <w:pStyle w:val="CommentText"/>
      </w:pPr>
      <w:r>
        <w:rPr>
          <w:rStyle w:val="CommentReference"/>
        </w:rPr>
        <w:annotationRef/>
      </w:r>
      <w:r>
        <w:t>Good sentence!</w:t>
      </w:r>
    </w:p>
  </w:comment>
  <w:comment w:id="55" w:author="Itamar Shabtai" w:date="2020-05-21T14:54:00Z" w:initials="IS">
    <w:p w14:paraId="18B101DE" w14:textId="135947CF" w:rsidR="00A01929" w:rsidRDefault="00A01929">
      <w:pPr>
        <w:pStyle w:val="CommentText"/>
      </w:pPr>
      <w:r>
        <w:rPr>
          <w:rStyle w:val="CommentReference"/>
        </w:rPr>
        <w:annotationRef/>
      </w:r>
      <w:r>
        <w:t>Another good sentence!</w:t>
      </w:r>
    </w:p>
  </w:comment>
  <w:comment w:id="56" w:author="Itamar Shabtai" w:date="2020-05-21T14:55:00Z" w:initials="IS">
    <w:p w14:paraId="0D6696D3" w14:textId="57CFA499" w:rsidR="00A01929" w:rsidRDefault="00A01929">
      <w:pPr>
        <w:pStyle w:val="CommentText"/>
      </w:pPr>
      <w:r>
        <w:rPr>
          <w:rStyle w:val="CommentReference"/>
        </w:rPr>
        <w:annotationRef/>
      </w:r>
      <w:r>
        <w:t>Kick this to the top?</w:t>
      </w:r>
    </w:p>
  </w:comment>
  <w:comment w:id="58" w:author="Itamar Shabtai" w:date="2020-05-21T14:57:00Z" w:initials="IS">
    <w:p w14:paraId="53EA6EFA" w14:textId="6094303E" w:rsidR="00A01929" w:rsidRDefault="00A01929">
      <w:pPr>
        <w:pStyle w:val="CommentText"/>
      </w:pPr>
      <w:r>
        <w:rPr>
          <w:rStyle w:val="CommentReference"/>
        </w:rPr>
        <w:annotationRef/>
      </w:r>
      <w:r>
        <w:t xml:space="preserve">Can that be the opposite? Only specialized species that degrade difficult to degrade substrates </w:t>
      </w:r>
      <w:proofErr w:type="gramStart"/>
      <w:r>
        <w:t>thrive?</w:t>
      </w:r>
      <w:proofErr w:type="gramEnd"/>
      <w:r>
        <w:t xml:space="preserve"> Or at do you expect mutualism in metabolism?</w:t>
      </w:r>
    </w:p>
  </w:comment>
  <w:comment w:id="60" w:author="Itamar Shabtai" w:date="2020-05-21T15:08:00Z" w:initials="IS">
    <w:p w14:paraId="0F01D5DC" w14:textId="069D6DB9" w:rsidR="00A01929" w:rsidRDefault="00A01929">
      <w:pPr>
        <w:pStyle w:val="CommentText"/>
      </w:pPr>
      <w:r>
        <w:rPr>
          <w:rStyle w:val="CommentReference"/>
        </w:rPr>
        <w:annotationRef/>
      </w:r>
      <w:r>
        <w:t xml:space="preserve">Can we also talk about litter diversity (and not </w:t>
      </w:r>
      <w:proofErr w:type="gramStart"/>
      <w:r>
        <w:t>just quality).</w:t>
      </w:r>
      <w:proofErr w:type="gramEnd"/>
      <w:r>
        <w:t xml:space="preserve"> Diverse litter = SOC persistence.</w:t>
      </w:r>
    </w:p>
    <w:p w14:paraId="37595797" w14:textId="77777777" w:rsidR="00A01929" w:rsidRDefault="00A01929">
      <w:pPr>
        <w:pStyle w:val="CommentText"/>
        <w:rPr>
          <w:rFonts w:ascii="AdvOTea1a7398" w:eastAsiaTheme="minorHAnsi" w:hAnsi="AdvOTea1a7398" w:cs="AdvOTea1a7398"/>
          <w:sz w:val="13"/>
          <w:szCs w:val="13"/>
          <w:lang w:bidi="he-IL"/>
        </w:rPr>
      </w:pPr>
      <w:r>
        <w:rPr>
          <w:rFonts w:ascii="AdvOTea1a7398" w:eastAsiaTheme="minorHAnsi" w:hAnsi="AdvOTea1a7398" w:cs="AdvOTea1a7398"/>
          <w:sz w:val="13"/>
          <w:szCs w:val="13"/>
          <w:lang w:bidi="he-IL"/>
        </w:rPr>
        <w:t>DOI: 10.1038/ncomms7707</w:t>
      </w:r>
    </w:p>
    <w:p w14:paraId="380C8167" w14:textId="1838A296" w:rsidR="00A01929" w:rsidRDefault="00A01929">
      <w:pPr>
        <w:pStyle w:val="CommentText"/>
      </w:pPr>
      <w:r>
        <w:rPr>
          <w:rFonts w:ascii="AdvOTea1a7398" w:eastAsiaTheme="minorHAnsi" w:hAnsi="AdvOTea1a7398" w:cs="AdvOTea1a7398"/>
          <w:sz w:val="13"/>
          <w:szCs w:val="13"/>
          <w:lang w:bidi="he-IL"/>
        </w:rPr>
        <w:t>Problem is we don’t have that data...</w:t>
      </w:r>
    </w:p>
  </w:comment>
  <w:comment w:id="64" w:author="Itamar Shabtai" w:date="2020-05-21T15:00:00Z" w:initials="IS">
    <w:p w14:paraId="0385508D" w14:textId="70D5487F" w:rsidR="00A01929" w:rsidRDefault="00A01929">
      <w:pPr>
        <w:pStyle w:val="CommentText"/>
      </w:pPr>
      <w:r>
        <w:rPr>
          <w:rStyle w:val="CommentReference"/>
        </w:rPr>
        <w:annotationRef/>
      </w:r>
      <w:r>
        <w:t xml:space="preserve">Why would that be if the substrates are high C:N, lignin-like and tough chew on? Maybe total CO2 is </w:t>
      </w:r>
      <w:proofErr w:type="gramStart"/>
      <w:r>
        <w:t>high</w:t>
      </w:r>
      <w:proofErr w:type="gramEnd"/>
      <w:r>
        <w:t xml:space="preserve"> but the initial rate is low. Am I missing something?</w:t>
      </w:r>
    </w:p>
  </w:comment>
  <w:comment w:id="65" w:author="Itamar Shabtai" w:date="2020-05-21T15:03:00Z" w:initials="IS">
    <w:p w14:paraId="58E2B4AA" w14:textId="6B1A343A" w:rsidR="00A01929" w:rsidRDefault="00A01929">
      <w:pPr>
        <w:pStyle w:val="CommentText"/>
      </w:pPr>
      <w:r>
        <w:rPr>
          <w:rStyle w:val="CommentReference"/>
        </w:rPr>
        <w:annotationRef/>
      </w:r>
      <w:r>
        <w:t>I like that glucose is used as a tool to ask a specific microbial community question and not as a generic C source!</w:t>
      </w:r>
    </w:p>
  </w:comment>
  <w:comment w:id="66" w:author="Itamar Shabtai" w:date="2020-05-21T15:05:00Z" w:initials="IS">
    <w:p w14:paraId="365CEA13" w14:textId="730960F1" w:rsidR="00A01929" w:rsidRDefault="00A01929">
      <w:pPr>
        <w:pStyle w:val="CommentText"/>
      </w:pPr>
      <w:r>
        <w:rPr>
          <w:rStyle w:val="CommentReference"/>
        </w:rPr>
        <w:annotationRef/>
      </w:r>
      <w:r>
        <w:t>Does the high C:N ratio play a part or is that an outdated thought?</w:t>
      </w:r>
    </w:p>
  </w:comment>
  <w:comment w:id="67" w:author="Itamar Shabtai" w:date="2020-05-21T15:12:00Z" w:initials="IS">
    <w:p w14:paraId="7EEAECFA" w14:textId="61D607D6" w:rsidR="00A01929" w:rsidRDefault="00A01929">
      <w:pPr>
        <w:pStyle w:val="CommentText"/>
      </w:pPr>
      <w:r>
        <w:rPr>
          <w:rStyle w:val="CommentReference"/>
        </w:rPr>
        <w:annotationRef/>
      </w:r>
      <w:r>
        <w:t>Microbes need C to prime SOC right? If they don’t have enough available C to begin with (diverse low concentration cocktail) perhaps they cannot even prime SOC which would actually favor SOC persistence.</w:t>
      </w:r>
    </w:p>
  </w:comment>
  <w:comment w:id="68" w:author="Itamar Shabtai" w:date="2020-05-21T15:15:00Z" w:initials="IS">
    <w:p w14:paraId="0637B678" w14:textId="0E493FD2" w:rsidR="00A01929" w:rsidRDefault="00A01929">
      <w:pPr>
        <w:pStyle w:val="CommentText"/>
      </w:pPr>
      <w:r>
        <w:rPr>
          <w:rStyle w:val="CommentReference"/>
        </w:rPr>
        <w:annotationRef/>
      </w:r>
      <w:r>
        <w:t>What ? I thought it was the other way around…</w:t>
      </w:r>
    </w:p>
  </w:comment>
  <w:comment w:id="81" w:author="Itamar Shabtai" w:date="2020-05-21T15:20:00Z" w:initials="IS">
    <w:p w14:paraId="626F674A" w14:textId="3B1F78C3" w:rsidR="00A01929" w:rsidRDefault="00A01929">
      <w:pPr>
        <w:pStyle w:val="CommentText"/>
      </w:pPr>
      <w:r>
        <w:rPr>
          <w:rStyle w:val="CommentReference"/>
        </w:rPr>
        <w:annotationRef/>
      </w:r>
      <w:r>
        <w:rPr>
          <w:rFonts w:ascii="AdvOTce2aec1c" w:eastAsiaTheme="minorHAnsi" w:hAnsi="AdvOTce2aec1c" w:cs="AdvOTce2aec1c"/>
          <w:color w:val="2197D2"/>
          <w:sz w:val="15"/>
          <w:szCs w:val="15"/>
          <w:lang w:bidi="he-IL"/>
        </w:rPr>
        <w:t>http://dx.doi.org/10.1016/bs.agron.2014.10.005</w:t>
      </w:r>
    </w:p>
  </w:comment>
  <w:comment w:id="84" w:author="Itamar Shabtai" w:date="2020-05-21T17:02:00Z" w:initials="IS">
    <w:p w14:paraId="2FEFB3F6" w14:textId="2A222FB3" w:rsidR="00A01929" w:rsidRDefault="00A01929">
      <w:pPr>
        <w:pStyle w:val="CommentText"/>
      </w:pPr>
      <w:r>
        <w:rPr>
          <w:rStyle w:val="CommentReference"/>
        </w:rPr>
        <w:annotationRef/>
      </w:r>
      <w:r>
        <w:t xml:space="preserve">We classify 3 phylotypes using </w:t>
      </w:r>
      <w:proofErr w:type="spellStart"/>
      <w:r>
        <w:t>ecoDB</w:t>
      </w:r>
      <w:proofErr w:type="spellEnd"/>
      <w:r>
        <w:t xml:space="preserve"> – fast growers, surface </w:t>
      </w:r>
      <w:proofErr w:type="spellStart"/>
      <w:r>
        <w:t>attachers</w:t>
      </w:r>
      <w:proofErr w:type="spellEnd"/>
      <w:r>
        <w:t xml:space="preserve">, and phenol degraders but we have no hypothesis for surface attaching vs solution dwelling phylotypes </w:t>
      </w:r>
      <w:proofErr w:type="gramStart"/>
      <w:r>
        <w:t>in regards to</w:t>
      </w:r>
      <w:proofErr w:type="gramEnd"/>
      <w:r>
        <w:t xml:space="preserve"> SOC. Maybe we drop that class for brevity?</w:t>
      </w:r>
    </w:p>
  </w:comment>
  <w:comment w:id="85" w:author="Lynch,Laurel" w:date="2020-05-03T11:33:00Z" w:initials="L">
    <w:p w14:paraId="4BBF6851" w14:textId="42E66146" w:rsidR="00A01929" w:rsidRDefault="00A01929">
      <w:pPr>
        <w:pStyle w:val="CommentText"/>
      </w:pPr>
      <w:r>
        <w:rPr>
          <w:rStyle w:val="CommentReference"/>
        </w:rPr>
        <w:annotationRef/>
      </w:r>
      <w:r>
        <w:t>microbial frameworks will be defined in the introduction</w:t>
      </w:r>
    </w:p>
  </w:comment>
  <w:comment w:id="86" w:author="Johannes Lehmann" w:date="2020-05-05T12:50:00Z" w:initials="JL">
    <w:p w14:paraId="3BAC26CA" w14:textId="01F9EE9A" w:rsidR="00A01929" w:rsidRDefault="00A01929">
      <w:pPr>
        <w:pStyle w:val="CommentText"/>
      </w:pPr>
      <w:r>
        <w:rPr>
          <w:rStyle w:val="CommentReference"/>
        </w:rPr>
        <w:annotationRef/>
      </w:r>
      <w:r>
        <w:t xml:space="preserve">or maybe better in a section #2 that follows the introduction? (where the </w:t>
      </w:r>
      <w:proofErr w:type="gramStart"/>
      <w:r>
        <w:t>more nitty</w:t>
      </w:r>
      <w:proofErr w:type="gramEnd"/>
      <w:r>
        <w:t xml:space="preserve"> gritty stuff can be parked?)</w:t>
      </w:r>
    </w:p>
  </w:comment>
  <w:comment w:id="92" w:author="Itamar Shabtai" w:date="2020-05-21T17:09:00Z" w:initials="IS">
    <w:p w14:paraId="0E0108AB" w14:textId="6BEDB53D" w:rsidR="00A01929" w:rsidRDefault="00A01929">
      <w:pPr>
        <w:pStyle w:val="CommentText"/>
      </w:pPr>
      <w:r>
        <w:rPr>
          <w:rStyle w:val="CommentReference"/>
        </w:rPr>
        <w:annotationRef/>
      </w:r>
      <w:r>
        <w:t xml:space="preserve">how do we address plant vs microbial metabolites that are not secondary? Are any unique? Or is there a ratio of 2 that is </w:t>
      </w:r>
      <w:proofErr w:type="gramStart"/>
      <w:r>
        <w:t>unique</w:t>
      </w:r>
      <w:proofErr w:type="gramEnd"/>
      <w:r>
        <w:t xml:space="preserve"> and we learn something from the deviation from that ratio?</w:t>
      </w:r>
    </w:p>
  </w:comment>
  <w:comment w:id="94" w:author="Itamar Shabtai" w:date="2020-05-21T17:16:00Z" w:initials="IS">
    <w:p w14:paraId="1A0DE7CA" w14:textId="115B1E8E" w:rsidR="00A01929" w:rsidRDefault="00A01929">
      <w:pPr>
        <w:pStyle w:val="CommentText"/>
      </w:pPr>
      <w:r>
        <w:rPr>
          <w:rStyle w:val="CommentReference"/>
        </w:rPr>
        <w:annotationRef/>
      </w:r>
      <w:r>
        <w:t>I’m confused – is it HILIC for polar and C18 for non-polar (both nonvolatile)?  So why does C18 appear in both places?</w:t>
      </w:r>
    </w:p>
  </w:comment>
  <w:comment w:id="97" w:author="Itamar Shabtai" w:date="2020-05-21T17:11:00Z" w:initials="IS">
    <w:p w14:paraId="76CA8DA0" w14:textId="62A7DEAC" w:rsidR="00A01929" w:rsidRDefault="00A01929">
      <w:pPr>
        <w:pStyle w:val="CommentText"/>
      </w:pPr>
      <w:r>
        <w:rPr>
          <w:rStyle w:val="CommentReference"/>
        </w:rPr>
        <w:annotationRef/>
      </w:r>
      <w:r>
        <w:t>Are these all shared with plants?</w:t>
      </w:r>
    </w:p>
  </w:comment>
  <w:comment w:id="99" w:author="Itamar Shabtai" w:date="2020-05-21T17:39:00Z" w:initials="IS">
    <w:p w14:paraId="1FBC3F64" w14:textId="37C06E10" w:rsidR="00A01929" w:rsidRDefault="00A01929">
      <w:pPr>
        <w:pStyle w:val="CommentText"/>
      </w:pPr>
      <w:r>
        <w:rPr>
          <w:rStyle w:val="CommentReference"/>
        </w:rPr>
        <w:annotationRef/>
      </w:r>
      <w:r>
        <w:t>This paragraph is very convincing. I also am a complete ignorant in these areas, and the 2 may correlate…</w:t>
      </w:r>
    </w:p>
  </w:comment>
  <w:comment w:id="102" w:author="Lynch,Laurel" w:date="2020-05-19T17:16:00Z" w:initials="L">
    <w:p w14:paraId="0236A1C8" w14:textId="4D7033CF" w:rsidR="00A01929" w:rsidRDefault="00A01929">
      <w:pPr>
        <w:pStyle w:val="CommentText"/>
      </w:pPr>
      <w:r>
        <w:rPr>
          <w:rStyle w:val="CommentReference"/>
        </w:rPr>
        <w:annotationRef/>
      </w:r>
      <w:proofErr w:type="spellStart"/>
      <w:r>
        <w:t>Itamar</w:t>
      </w:r>
      <w:proofErr w:type="spellEnd"/>
      <w:r>
        <w:t>, is there a better ref for this (Joe is last author)?</w:t>
      </w:r>
    </w:p>
  </w:comment>
  <w:comment w:id="103" w:author="Itamar Shabtai" w:date="2020-05-21T22:30:00Z" w:initials="IS">
    <w:p w14:paraId="2945D798" w14:textId="77777777" w:rsidR="00A01929" w:rsidRDefault="00A01929">
      <w:pPr>
        <w:pStyle w:val="CommentText"/>
      </w:pPr>
      <w:r>
        <w:rPr>
          <w:rStyle w:val="CommentReference"/>
        </w:rPr>
        <w:annotationRef/>
      </w:r>
      <w:r>
        <w:t>I think this is the original</w:t>
      </w:r>
    </w:p>
    <w:p w14:paraId="2ABA9CFF" w14:textId="2A47969E" w:rsidR="00A01929" w:rsidRDefault="00A01929">
      <w:pPr>
        <w:pStyle w:val="CommentText"/>
      </w:pPr>
      <w:hyperlink r:id="rId1" w:tgtFrame="_blank" w:tooltip="Persistent link using digital object identifier" w:history="1">
        <w:r>
          <w:rPr>
            <w:rStyle w:val="Hyperlink"/>
            <w:rFonts w:ascii="Arial" w:hAnsi="Arial" w:cs="Arial"/>
            <w:color w:val="0C7DBB"/>
            <w:sz w:val="21"/>
            <w:szCs w:val="21"/>
          </w:rPr>
          <w:t>htt</w:t>
        </w:r>
        <w:r>
          <w:rPr>
            <w:rStyle w:val="Hyperlink"/>
            <w:rFonts w:ascii="Arial" w:hAnsi="Arial" w:cs="Arial"/>
            <w:color w:val="0C7DBB"/>
            <w:sz w:val="21"/>
            <w:szCs w:val="21"/>
          </w:rPr>
          <w:t>p</w:t>
        </w:r>
        <w:r>
          <w:rPr>
            <w:rStyle w:val="Hyperlink"/>
            <w:rFonts w:ascii="Arial" w:hAnsi="Arial" w:cs="Arial"/>
            <w:color w:val="0C7DBB"/>
            <w:sz w:val="21"/>
            <w:szCs w:val="21"/>
          </w:rPr>
          <w:t>s://doi.org/10.1016/0038-0717(92)90046-Z</w:t>
        </w:r>
      </w:hyperlink>
    </w:p>
  </w:comment>
  <w:comment w:id="104" w:author="Itamar Shabtai" w:date="2020-05-21T22:31:00Z" w:initials="IS">
    <w:p w14:paraId="3C178E33" w14:textId="1D26AC19" w:rsidR="00A01929" w:rsidRDefault="00A01929">
      <w:pPr>
        <w:pStyle w:val="CommentText"/>
      </w:pPr>
      <w:r>
        <w:rPr>
          <w:rStyle w:val="CommentReference"/>
        </w:rPr>
        <w:annotationRef/>
      </w:r>
      <w:r>
        <w:t>I like how you wrapped up the mineralization section</w:t>
      </w:r>
    </w:p>
  </w:comment>
  <w:comment w:id="106" w:author="Lynch,Laurel" w:date="2020-05-03T11:32:00Z" w:initials="L">
    <w:p w14:paraId="75E99FE0" w14:textId="1B8162F4" w:rsidR="00A01929" w:rsidRDefault="00A01929">
      <w:pPr>
        <w:pStyle w:val="CommentText"/>
      </w:pPr>
      <w:r>
        <w:rPr>
          <w:rStyle w:val="CommentReference"/>
        </w:rPr>
        <w:annotationRef/>
      </w:r>
      <w:r>
        <w:t>perhaps something like this, where we use the jitter function to add back in individual sample dots and color those by soil order, pH, MAT… something clever</w:t>
      </w:r>
    </w:p>
  </w:comment>
  <w:comment w:id="107" w:author="Lynch,Laurel" w:date="2020-05-03T12:05:00Z" w:initials="L">
    <w:p w14:paraId="4727DEB5" w14:textId="769A3F04" w:rsidR="00A01929" w:rsidRDefault="00A01929">
      <w:pPr>
        <w:pStyle w:val="CommentText"/>
      </w:pPr>
      <w:r>
        <w:rPr>
          <w:rStyle w:val="CommentReference"/>
        </w:rPr>
        <w:annotationRef/>
      </w:r>
      <w:r>
        <w:t>some version of this for the timetable section</w:t>
      </w:r>
    </w:p>
  </w:comment>
  <w:comment w:id="108" w:author="Johannes Lehmann" w:date="2020-05-05T12:59:00Z" w:initials="JL">
    <w:p w14:paraId="3612F503" w14:textId="61392D0C" w:rsidR="00A01929" w:rsidRDefault="00A01929">
      <w:pPr>
        <w:pStyle w:val="CommentText"/>
      </w:pPr>
      <w:r>
        <w:rPr>
          <w:rStyle w:val="CommentReference"/>
        </w:rPr>
        <w:annotationRef/>
      </w:r>
      <w:r>
        <w:t>nice!</w:t>
      </w:r>
    </w:p>
  </w:comment>
  <w:comment w:id="109" w:author="Johannes Lehmann" w:date="2020-05-05T12:18:00Z" w:initials="JL">
    <w:p w14:paraId="48CEE0AE" w14:textId="77777777" w:rsidR="00A01929" w:rsidRDefault="00A01929" w:rsidP="008260DD">
      <w:pPr>
        <w:pStyle w:val="CommentText"/>
      </w:pPr>
      <w:r>
        <w:rPr>
          <w:rStyle w:val="CommentReference"/>
        </w:rPr>
        <w:annotationRef/>
      </w:r>
      <w:r>
        <w:t xml:space="preserve">This </w:t>
      </w:r>
      <w:proofErr w:type="gramStart"/>
      <w:r>
        <w:t>can probably can</w:t>
      </w:r>
      <w:proofErr w:type="gramEnd"/>
      <w:r>
        <w:t xml:space="preserve"> be even less than one page?</w:t>
      </w:r>
    </w:p>
    <w:p w14:paraId="438E609B" w14:textId="77777777" w:rsidR="00A01929" w:rsidRDefault="00A01929" w:rsidP="008260DD">
      <w:pPr>
        <w:pStyle w:val="CommentText"/>
      </w:pPr>
    </w:p>
    <w:p w14:paraId="481CFBA4" w14:textId="77777777" w:rsidR="00A01929" w:rsidRDefault="00A01929" w:rsidP="008260DD">
      <w:pPr>
        <w:pStyle w:val="CommentText"/>
      </w:pPr>
      <w:r>
        <w:t>We should get to a paragraph still on the first page (12-font) that ends in a last sentence that we should make bold to state what we propose to do (broadly).</w:t>
      </w:r>
    </w:p>
  </w:comment>
  <w:comment w:id="110" w:author="Johannes Lehmann" w:date="2020-05-05T12:33:00Z" w:initials="JL">
    <w:p w14:paraId="1AEE9A8C" w14:textId="77777777" w:rsidR="00A01929" w:rsidRDefault="00A01929" w:rsidP="008260DD">
      <w:pPr>
        <w:pStyle w:val="CommentText"/>
      </w:pPr>
      <w:r>
        <w:rPr>
          <w:rStyle w:val="CommentReference"/>
        </w:rPr>
        <w:annotationRef/>
      </w:r>
      <w:r>
        <w:t xml:space="preserve">Since I think we may want to get to the main issue of this small grant (and I think his is probably bullet #2?) still on the first page, I would put the more detailed state of the art background into a section 2, which would start somewhere on page 2 and can provide fine points that may be too tedious to get through in this </w:t>
      </w:r>
      <w:proofErr w:type="spellStart"/>
      <w:r>
        <w:t>fist</w:t>
      </w:r>
      <w:proofErr w:type="spellEnd"/>
      <w:r>
        <w:t xml:space="preserve"> section?</w:t>
      </w:r>
    </w:p>
  </w:comment>
  <w:comment w:id="111" w:author="Johannes Lehmann" w:date="2020-05-05T12:22:00Z" w:initials="JL">
    <w:p w14:paraId="4EABA9C7" w14:textId="77777777" w:rsidR="00A01929" w:rsidRDefault="00A01929" w:rsidP="008260DD">
      <w:pPr>
        <w:pStyle w:val="CommentText"/>
      </w:pPr>
      <w:r>
        <w:rPr>
          <w:rStyle w:val="CommentReference"/>
        </w:rPr>
        <w:annotationRef/>
      </w:r>
      <w:r>
        <w:t>This is where we add new information (the bullet point #1 above is just a warm-up,- which probably should in this section be less than one page, so we can make sure the reader gets to this point still on the first page?)</w:t>
      </w:r>
    </w:p>
  </w:comment>
  <w:comment w:id="112" w:author="Johannes Lehmann" w:date="2020-05-05T12:27:00Z" w:initials="JL">
    <w:p w14:paraId="2A9D049F" w14:textId="77777777" w:rsidR="00A01929" w:rsidRDefault="00A01929" w:rsidP="008260DD">
      <w:pPr>
        <w:pStyle w:val="CommentText"/>
      </w:pPr>
      <w:r>
        <w:rPr>
          <w:rStyle w:val="CommentReference"/>
        </w:rPr>
        <w:annotationRef/>
      </w:r>
      <w:r>
        <w:t>Can we frame this a relationship or even develop hypotheses of cause-and-effect? That may be more exciting than a correlation. Phrasing may provide a sufficient tweak.</w:t>
      </w:r>
    </w:p>
  </w:comment>
  <w:comment w:id="113" w:author="Johannes Lehmann" w:date="2020-05-05T12:31:00Z" w:initials="JL">
    <w:p w14:paraId="64C70C9E" w14:textId="77777777" w:rsidR="00A01929" w:rsidRDefault="00A01929" w:rsidP="008260DD">
      <w:pPr>
        <w:pStyle w:val="CommentText"/>
      </w:pPr>
      <w:r>
        <w:rPr>
          <w:rStyle w:val="CommentReference"/>
        </w:rPr>
        <w:annotationRef/>
      </w:r>
      <w:r>
        <w:t>Maybe we can relegate this to the method section as a question? (and here on the first page focus on cause and effect?)</w:t>
      </w:r>
    </w:p>
  </w:comment>
  <w:comment w:id="114" w:author="Johannes Lehmann" w:date="2020-05-05T12:32:00Z" w:initials="JL">
    <w:p w14:paraId="433C06D4" w14:textId="77777777" w:rsidR="00A01929" w:rsidRDefault="00A01929" w:rsidP="008260DD">
      <w:pPr>
        <w:pStyle w:val="CommentText"/>
      </w:pPr>
      <w:r>
        <w:rPr>
          <w:rStyle w:val="CommentReference"/>
        </w:rPr>
        <w:annotationRef/>
      </w:r>
      <w:r>
        <w:t>I love this one,- but I am wondering whether we should hold off with this gem for the big proposal, and run this small grant on a simpler ticket?</w:t>
      </w:r>
    </w:p>
  </w:comment>
  <w:comment w:id="115" w:author="Johannes Lehmann" w:date="2020-05-05T12:36:00Z" w:initials="JL">
    <w:p w14:paraId="70DECF66" w14:textId="77777777" w:rsidR="00A01929" w:rsidRDefault="00A01929" w:rsidP="008260DD">
      <w:pPr>
        <w:pStyle w:val="CommentText"/>
      </w:pPr>
      <w:r>
        <w:rPr>
          <w:rStyle w:val="CommentReference"/>
        </w:rPr>
        <w:annotationRef/>
      </w:r>
      <w:r>
        <w:t>I think we may not go into modeling in this project (but maybe in the large proposal?),- if so, should we add this point very briefly early on (first page) and not develop it further into an objective?</w:t>
      </w:r>
    </w:p>
  </w:comment>
  <w:comment w:id="116" w:author="Johannes Lehmann" w:date="2020-05-05T12:37:00Z" w:initials="JL">
    <w:p w14:paraId="2EC77AD6" w14:textId="77777777" w:rsidR="00A01929" w:rsidRDefault="00A01929" w:rsidP="008260DD">
      <w:pPr>
        <w:pStyle w:val="CommentText"/>
      </w:pPr>
      <w:r>
        <w:rPr>
          <w:rStyle w:val="CommentReference"/>
        </w:rPr>
        <w:annotationRef/>
      </w:r>
      <w:r>
        <w:t>This could be a justification (but we cannot make it an objective, as this would be a huge undertaking,- but is an excellent sound bite to drop into the first page,- not as something we will do, but something that needs to be done and relies on the stuff we propose)?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6CB1B9A5" w15:done="0"/>
  <w15:commentEx w15:paraId="58B50337" w15:done="0"/>
  <w15:commentEx w15:paraId="31761314" w15:done="0"/>
  <w15:commentEx w15:paraId="006B0166" w15:done="0"/>
  <w15:commentEx w15:paraId="18575A3D" w15:done="0"/>
  <w15:commentEx w15:paraId="487578AE" w15:done="0"/>
  <w15:commentEx w15:paraId="20A0F942" w15:done="0"/>
  <w15:commentEx w15:paraId="51011A61" w15:done="0"/>
  <w15:commentEx w15:paraId="7580C79A" w15:done="0"/>
  <w15:commentEx w15:paraId="60C56D38" w15:done="0"/>
  <w15:commentEx w15:paraId="1AEFDBA9" w15:done="0"/>
  <w15:commentEx w15:paraId="2F78044D" w15:done="0"/>
  <w15:commentEx w15:paraId="18B101DE" w15:done="0"/>
  <w15:commentEx w15:paraId="0D6696D3" w15:done="0"/>
  <w15:commentEx w15:paraId="53EA6EFA" w15:done="0"/>
  <w15:commentEx w15:paraId="380C8167" w15:done="0"/>
  <w15:commentEx w15:paraId="0385508D" w15:done="0"/>
  <w15:commentEx w15:paraId="58E2B4AA" w15:done="0"/>
  <w15:commentEx w15:paraId="365CEA13" w15:done="0"/>
  <w15:commentEx w15:paraId="7EEAECFA" w15:done="0"/>
  <w15:commentEx w15:paraId="0637B678" w15:done="0"/>
  <w15:commentEx w15:paraId="626F674A" w15:done="0"/>
  <w15:commentEx w15:paraId="2FEFB3F6" w15:done="0"/>
  <w15:commentEx w15:paraId="4BBF6851" w15:done="0"/>
  <w15:commentEx w15:paraId="3BAC26CA" w15:paraIdParent="4BBF6851" w15:done="0"/>
  <w15:commentEx w15:paraId="0E0108AB" w15:done="0"/>
  <w15:commentEx w15:paraId="1A0DE7CA" w15:done="0"/>
  <w15:commentEx w15:paraId="76CA8DA0" w15:done="0"/>
  <w15:commentEx w15:paraId="1FBC3F64" w15:done="0"/>
  <w15:commentEx w15:paraId="0236A1C8" w15:done="0"/>
  <w15:commentEx w15:paraId="2ABA9CFF" w15:paraIdParent="0236A1C8" w15:done="0"/>
  <w15:commentEx w15:paraId="3C178E33" w15:done="0"/>
  <w15:commentEx w15:paraId="75E99FE0" w15:done="0"/>
  <w15:commentEx w15:paraId="4727DEB5" w15:done="0"/>
  <w15:commentEx w15:paraId="3612F503" w15:paraIdParent="4727DEB5" w15:done="0"/>
  <w15:commentEx w15:paraId="481CFBA4" w15:done="0"/>
  <w15:commentEx w15:paraId="1AEE9A8C" w15:done="0"/>
  <w15:commentEx w15:paraId="4EABA9C7" w15:done="0"/>
  <w15:commentEx w15:paraId="2A9D049F" w15:done="0"/>
  <w15:commentEx w15:paraId="64C70C9E" w15:done="0"/>
  <w15:commentEx w15:paraId="433C06D4" w15:done="0"/>
  <w15:commentEx w15:paraId="70DECF66" w15:done="0"/>
  <w15:commentEx w15:paraId="2EC77AD6"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2711C1D" w16cex:dateUtc="2020-05-21T19:26:00Z"/>
  <w16cex:commentExtensible w16cex:durableId="226EE0B6" w16cex:dateUtc="2020-05-20T02:48:00Z"/>
  <w16cex:commentExtensible w16cex:durableId="226EE356" w16cex:dateUtc="2020-05-20T02:59:00Z"/>
  <w16cex:commentExtensible w16cex:durableId="226EE5F4" w16cex:dateUtc="2020-05-20T03:10:00Z"/>
  <w16cex:commentExtensible w16cex:durableId="2271FA9D" w16cex:dateUtc="2020-05-21T18:53:00Z"/>
  <w16cex:commentExtensible w16cex:durableId="2271FA45" w16cex:dateUtc="2020-05-21T18:54:00Z"/>
  <w16cex:commentExtensible w16cex:durableId="226EE5BD" w16cex:dateUtc="2020-05-20T03:09:00Z"/>
  <w16cex:commentExtensible w16cex:durableId="227131D6" w16cex:dateUtc="2020-05-21T20:59:00Z"/>
  <w16cex:commentExtensible w16cex:durableId="22711155" w16cex:dateUtc="2020-05-21T18:40:00Z"/>
  <w16cex:commentExtensible w16cex:durableId="227111AB" w16cex:dateUtc="2020-05-21T18:41:00Z"/>
  <w16cex:commentExtensible w16cex:durableId="227115A7" w16cex:dateUtc="2020-05-21T18:58:00Z"/>
  <w16cex:commentExtensible w16cex:durableId="2271145F" w16cex:dateUtc="2020-05-21T18:53:00Z"/>
  <w16cex:commentExtensible w16cex:durableId="2271149F" w16cex:dateUtc="2020-05-21T18:54:00Z"/>
  <w16cex:commentExtensible w16cex:durableId="227114DC" w16cex:dateUtc="2020-05-21T18:55:00Z"/>
  <w16cex:commentExtensible w16cex:durableId="22711552" w16cex:dateUtc="2020-05-21T18:57:00Z"/>
  <w16cex:commentExtensible w16cex:durableId="22711806" w16cex:dateUtc="2020-05-21T19:08:00Z"/>
  <w16cex:commentExtensible w16cex:durableId="22711614" w16cex:dateUtc="2020-05-21T19:00:00Z"/>
  <w16cex:commentExtensible w16cex:durableId="227116BD" w16cex:dateUtc="2020-05-21T19:03:00Z"/>
  <w16cex:commentExtensible w16cex:durableId="22711738" w16cex:dateUtc="2020-05-21T19:05:00Z"/>
  <w16cex:commentExtensible w16cex:durableId="227118D2" w16cex:dateUtc="2020-05-21T19:12:00Z"/>
  <w16cex:commentExtensible w16cex:durableId="22711992" w16cex:dateUtc="2020-05-21T19:15:00Z"/>
  <w16cex:commentExtensible w16cex:durableId="22711AC9" w16cex:dateUtc="2020-05-21T19:20:00Z"/>
  <w16cex:commentExtensible w16cex:durableId="227132AA" w16cex:dateUtc="2020-05-21T21:02:00Z"/>
  <w16cex:commentExtensible w16cex:durableId="22713443" w16cex:dateUtc="2020-05-21T21:09:00Z"/>
  <w16cex:commentExtensible w16cex:durableId="22713607" w16cex:dateUtc="2020-05-21T21:16:00Z"/>
  <w16cex:commentExtensible w16cex:durableId="227134AE" w16cex:dateUtc="2020-05-21T21:11:00Z"/>
  <w16cex:commentExtensible w16cex:durableId="22713B44" w16cex:dateUtc="2020-05-21T21:39:00Z"/>
  <w16cex:commentExtensible w16cex:durableId="226E92FD" w16cex:dateUtc="2020-05-20T00:16:00Z"/>
  <w16cex:commentExtensible w16cex:durableId="22717F7C" w16cex:dateUtc="2020-05-22T02:30:00Z"/>
  <w16cex:commentExtensible w16cex:durableId="22717FC8" w16cex:dateUtc="2020-05-22T02:3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6CB1B9A5" w16cid:durableId="22711C1D"/>
  <w16cid:commentId w16cid:paraId="58B50337" w16cid:durableId="226EE0B6"/>
  <w16cid:commentId w16cid:paraId="31761314" w16cid:durableId="226EE356"/>
  <w16cid:commentId w16cid:paraId="006B0166" w16cid:durableId="226EE5F4"/>
  <w16cid:commentId w16cid:paraId="18575A3D" w16cid:durableId="2271FA9D"/>
  <w16cid:commentId w16cid:paraId="487578AE" w16cid:durableId="2271FA45"/>
  <w16cid:commentId w16cid:paraId="20A0F942" w16cid:durableId="226EE5BD"/>
  <w16cid:commentId w16cid:paraId="51011A61" w16cid:durableId="227131D6"/>
  <w16cid:commentId w16cid:paraId="7580C79A" w16cid:durableId="22711155"/>
  <w16cid:commentId w16cid:paraId="60C56D38" w16cid:durableId="227111AB"/>
  <w16cid:commentId w16cid:paraId="1AEFDBA9" w16cid:durableId="227115A7"/>
  <w16cid:commentId w16cid:paraId="2F78044D" w16cid:durableId="2271145F"/>
  <w16cid:commentId w16cid:paraId="18B101DE" w16cid:durableId="2271149F"/>
  <w16cid:commentId w16cid:paraId="0D6696D3" w16cid:durableId="227114DC"/>
  <w16cid:commentId w16cid:paraId="53EA6EFA" w16cid:durableId="22711552"/>
  <w16cid:commentId w16cid:paraId="380C8167" w16cid:durableId="22711806"/>
  <w16cid:commentId w16cid:paraId="0385508D" w16cid:durableId="22711614"/>
  <w16cid:commentId w16cid:paraId="58E2B4AA" w16cid:durableId="227116BD"/>
  <w16cid:commentId w16cid:paraId="365CEA13" w16cid:durableId="22711738"/>
  <w16cid:commentId w16cid:paraId="7EEAECFA" w16cid:durableId="227118D2"/>
  <w16cid:commentId w16cid:paraId="0637B678" w16cid:durableId="22711992"/>
  <w16cid:commentId w16cid:paraId="626F674A" w16cid:durableId="22711AC9"/>
  <w16cid:commentId w16cid:paraId="2FEFB3F6" w16cid:durableId="227132AA"/>
  <w16cid:commentId w16cid:paraId="4BBF6851" w16cid:durableId="22592A8E"/>
  <w16cid:commentId w16cid:paraId="3BAC26CA" w16cid:durableId="2264F757"/>
  <w16cid:commentId w16cid:paraId="0E0108AB" w16cid:durableId="22713443"/>
  <w16cid:commentId w16cid:paraId="1A0DE7CA" w16cid:durableId="22713607"/>
  <w16cid:commentId w16cid:paraId="76CA8DA0" w16cid:durableId="227134AE"/>
  <w16cid:commentId w16cid:paraId="1FBC3F64" w16cid:durableId="22713B44"/>
  <w16cid:commentId w16cid:paraId="0236A1C8" w16cid:durableId="226E92FD"/>
  <w16cid:commentId w16cid:paraId="2ABA9CFF" w16cid:durableId="22717F7C"/>
  <w16cid:commentId w16cid:paraId="3C178E33" w16cid:durableId="22717FC8"/>
  <w16cid:commentId w16cid:paraId="75E99FE0" w16cid:durableId="22592A5F"/>
  <w16cid:commentId w16cid:paraId="4727DEB5" w16cid:durableId="2259320B"/>
  <w16cid:commentId w16cid:paraId="3612F503" w16cid:durableId="2264F761"/>
  <w16cid:commentId w16cid:paraId="481CFBA4" w16cid:durableId="2264F74A"/>
  <w16cid:commentId w16cid:paraId="1AEE9A8C" w16cid:durableId="2264F74B"/>
  <w16cid:commentId w16cid:paraId="4EABA9C7" w16cid:durableId="2264F74C"/>
  <w16cid:commentId w16cid:paraId="2A9D049F" w16cid:durableId="2264F74D"/>
  <w16cid:commentId w16cid:paraId="64C70C9E" w16cid:durableId="2264F74E"/>
  <w16cid:commentId w16cid:paraId="433C06D4" w16cid:durableId="2264F74F"/>
  <w16cid:commentId w16cid:paraId="70DECF66" w16cid:durableId="2264F750"/>
  <w16cid:commentId w16cid:paraId="2EC77AD6" w16cid:durableId="2264F75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38F398B" w14:textId="77777777" w:rsidR="00285F29" w:rsidRDefault="00285F29" w:rsidP="00986A40">
      <w:r>
        <w:separator/>
      </w:r>
    </w:p>
  </w:endnote>
  <w:endnote w:type="continuationSeparator" w:id="0">
    <w:p w14:paraId="69CBDCB5" w14:textId="77777777" w:rsidR="00285F29" w:rsidRDefault="00285F29" w:rsidP="00986A4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Liberation Sans">
    <w:altName w:val="Arial"/>
    <w:panose1 w:val="020B0604020202020204"/>
    <w:charset w:val="01"/>
    <w:family w:val="swiss"/>
    <w:pitch w:val="variable"/>
  </w:font>
  <w:font w:name="Noto Sans CJK SC">
    <w:panose1 w:val="020B0604020202020204"/>
    <w:charset w:val="00"/>
    <w:family w:val="roman"/>
    <w:notTrueType/>
    <w:pitch w:val="default"/>
  </w:font>
  <w:font w:name="Lohit Devanagari">
    <w:altName w:val="Cambria"/>
    <w:panose1 w:val="020B0604020202020204"/>
    <w:charset w:val="00"/>
    <w:family w:val="roman"/>
    <w:notTrueType/>
    <w:pitch w:val="default"/>
  </w:font>
  <w:font w:name="AdvOTea1a7398">
    <w:altName w:val="Calibri"/>
    <w:panose1 w:val="020B0604020202020204"/>
    <w:charset w:val="00"/>
    <w:family w:val="auto"/>
    <w:notTrueType/>
    <w:pitch w:val="default"/>
    <w:sig w:usb0="00000003" w:usb1="00000000" w:usb2="00000000" w:usb3="00000000" w:csb0="00000001" w:csb1="00000000"/>
  </w:font>
  <w:font w:name="Segoe UI Emoji">
    <w:panose1 w:val="020B0502040204020203"/>
    <w:charset w:val="00"/>
    <w:family w:val="swiss"/>
    <w:pitch w:val="variable"/>
    <w:sig w:usb0="00000003" w:usb1="02000000" w:usb2="00000000" w:usb3="00000000" w:csb0="00000001" w:csb1="00000000"/>
  </w:font>
  <w:font w:name="AdvOTce2aec1c">
    <w:altName w:val="Cambria"/>
    <w:panose1 w:val="020B0604020202020204"/>
    <w:charset w:val="00"/>
    <w:family w:val="roman"/>
    <w:notTrueType/>
    <w:pitch w:val="default"/>
    <w:sig w:usb0="00000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555312547"/>
      <w:docPartObj>
        <w:docPartGallery w:val="Page Numbers (Bottom of Page)"/>
        <w:docPartUnique/>
      </w:docPartObj>
    </w:sdtPr>
    <w:sdtContent>
      <w:p w14:paraId="40C174A3" w14:textId="38AE529C" w:rsidR="00A01929" w:rsidRDefault="00A01929" w:rsidP="000212C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FF54E16" w14:textId="77777777" w:rsidR="00A01929" w:rsidRDefault="00A01929" w:rsidP="001B0087">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47874941"/>
      <w:docPartObj>
        <w:docPartGallery w:val="Page Numbers (Bottom of Page)"/>
        <w:docPartUnique/>
      </w:docPartObj>
    </w:sdtPr>
    <w:sdtContent>
      <w:p w14:paraId="2501DD37" w14:textId="53976E07" w:rsidR="00A01929" w:rsidRDefault="00A01929" w:rsidP="000212C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7</w:t>
        </w:r>
        <w:r>
          <w:rPr>
            <w:rStyle w:val="PageNumber"/>
          </w:rPr>
          <w:fldChar w:fldCharType="end"/>
        </w:r>
      </w:p>
    </w:sdtContent>
  </w:sdt>
  <w:p w14:paraId="310EEF5F" w14:textId="77777777" w:rsidR="00A01929" w:rsidRDefault="00A01929" w:rsidP="001B0087">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0DFF9B1" w14:textId="77777777" w:rsidR="00285F29" w:rsidRDefault="00285F29" w:rsidP="00986A40">
      <w:r>
        <w:separator/>
      </w:r>
    </w:p>
  </w:footnote>
  <w:footnote w:type="continuationSeparator" w:id="0">
    <w:p w14:paraId="14FE98FE" w14:textId="77777777" w:rsidR="00285F29" w:rsidRDefault="00285F29" w:rsidP="00986A4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774B1C"/>
    <w:multiLevelType w:val="multilevel"/>
    <w:tmpl w:val="5E0A2A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30201C9"/>
    <w:multiLevelType w:val="multilevel"/>
    <w:tmpl w:val="47005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764F0D"/>
    <w:multiLevelType w:val="hybridMultilevel"/>
    <w:tmpl w:val="CE38C0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48042F8"/>
    <w:multiLevelType w:val="hybridMultilevel"/>
    <w:tmpl w:val="3760C950"/>
    <w:lvl w:ilvl="0" w:tplc="04090001">
      <w:start w:val="1"/>
      <w:numFmt w:val="bullet"/>
      <w:lvlText w:val=""/>
      <w:lvlJc w:val="left"/>
      <w:pPr>
        <w:ind w:left="720" w:hanging="360"/>
      </w:pPr>
      <w:rPr>
        <w:rFonts w:ascii="Symbol" w:hAnsi="Symbol" w:cs="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4" w15:restartNumberingAfterBreak="0">
    <w:nsid w:val="05E00E63"/>
    <w:multiLevelType w:val="multilevel"/>
    <w:tmpl w:val="503A38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75A3969"/>
    <w:multiLevelType w:val="hybridMultilevel"/>
    <w:tmpl w:val="413E67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7836211"/>
    <w:multiLevelType w:val="multilevel"/>
    <w:tmpl w:val="EC003F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6F4473D"/>
    <w:multiLevelType w:val="multilevel"/>
    <w:tmpl w:val="438CAE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C837E16"/>
    <w:multiLevelType w:val="multilevel"/>
    <w:tmpl w:val="E0188F6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0EF2205"/>
    <w:multiLevelType w:val="hybridMultilevel"/>
    <w:tmpl w:val="B9464AD0"/>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0" w15:restartNumberingAfterBreak="0">
    <w:nsid w:val="24690EBA"/>
    <w:multiLevelType w:val="hybridMultilevel"/>
    <w:tmpl w:val="324E296A"/>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1" w15:restartNumberingAfterBreak="0">
    <w:nsid w:val="29DD3E0B"/>
    <w:multiLevelType w:val="multilevel"/>
    <w:tmpl w:val="F93869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DCE02FF"/>
    <w:multiLevelType w:val="multilevel"/>
    <w:tmpl w:val="28BAB9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31151C4"/>
    <w:multiLevelType w:val="hybridMultilevel"/>
    <w:tmpl w:val="08588DD8"/>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4" w15:restartNumberingAfterBreak="0">
    <w:nsid w:val="3B806678"/>
    <w:multiLevelType w:val="multilevel"/>
    <w:tmpl w:val="E0188F6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D245685"/>
    <w:multiLevelType w:val="hybridMultilevel"/>
    <w:tmpl w:val="662E56E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F564D34"/>
    <w:multiLevelType w:val="hybridMultilevel"/>
    <w:tmpl w:val="01186E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14F1C18"/>
    <w:multiLevelType w:val="hybridMultilevel"/>
    <w:tmpl w:val="834C8F2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8" w15:restartNumberingAfterBreak="0">
    <w:nsid w:val="590A119E"/>
    <w:multiLevelType w:val="multilevel"/>
    <w:tmpl w:val="41E69BEC"/>
    <w:lvl w:ilvl="0">
      <w:start w:val="1"/>
      <w:numFmt w:val="bullet"/>
      <w:lvlText w:val=""/>
      <w:lvlJc w:val="left"/>
      <w:pPr>
        <w:ind w:left="720" w:hanging="360"/>
      </w:pPr>
      <w:rPr>
        <w:rFonts w:ascii="Symbol" w:hAnsi="Symbol" w:cs="Symbol" w:hint="default"/>
        <w:b/>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9" w15:restartNumberingAfterBreak="0">
    <w:nsid w:val="5D3E5DD3"/>
    <w:multiLevelType w:val="multilevel"/>
    <w:tmpl w:val="8988B2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7FBA5C2D"/>
    <w:multiLevelType w:val="multilevel"/>
    <w:tmpl w:val="CB308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4"/>
  </w:num>
  <w:num w:numId="3">
    <w:abstractNumId w:val="12"/>
  </w:num>
  <w:num w:numId="4">
    <w:abstractNumId w:val="20"/>
  </w:num>
  <w:num w:numId="5">
    <w:abstractNumId w:val="7"/>
  </w:num>
  <w:num w:numId="6">
    <w:abstractNumId w:val="11"/>
  </w:num>
  <w:num w:numId="7">
    <w:abstractNumId w:val="6"/>
  </w:num>
  <w:num w:numId="8">
    <w:abstractNumId w:val="0"/>
  </w:num>
  <w:num w:numId="9">
    <w:abstractNumId w:val="8"/>
  </w:num>
  <w:num w:numId="10">
    <w:abstractNumId w:val="8"/>
    <w:lvlOverride w:ilvl="1">
      <w:lvl w:ilvl="1">
        <w:numFmt w:val="lowerLetter"/>
        <w:lvlText w:val="%2."/>
        <w:lvlJc w:val="left"/>
      </w:lvl>
    </w:lvlOverride>
  </w:num>
  <w:num w:numId="11">
    <w:abstractNumId w:val="19"/>
  </w:num>
  <w:num w:numId="12">
    <w:abstractNumId w:val="18"/>
  </w:num>
  <w:num w:numId="13">
    <w:abstractNumId w:val="5"/>
  </w:num>
  <w:num w:numId="14">
    <w:abstractNumId w:val="17"/>
  </w:num>
  <w:num w:numId="15">
    <w:abstractNumId w:val="13"/>
  </w:num>
  <w:num w:numId="16">
    <w:abstractNumId w:val="14"/>
  </w:num>
  <w:num w:numId="17">
    <w:abstractNumId w:val="15"/>
  </w:num>
  <w:num w:numId="18">
    <w:abstractNumId w:val="10"/>
  </w:num>
  <w:num w:numId="19">
    <w:abstractNumId w:val="3"/>
  </w:num>
  <w:num w:numId="20">
    <w:abstractNumId w:val="16"/>
  </w:num>
  <w:num w:numId="21">
    <w:abstractNumId w:val="2"/>
  </w:num>
  <w:num w:numId="22">
    <w:abstractNumId w:val="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Lynch,Laurel">
    <w15:presenceInfo w15:providerId="AD" w15:userId="S::lynchl@colostate.edu::14577c31-32b3-427c-b4ef-ddd3250495ee"/>
  </w15:person>
  <w15:person w15:author="Itamar Shabtai">
    <w15:presenceInfo w15:providerId="Windows Live" w15:userId="9a1825cc0ffbc51c"/>
  </w15:person>
  <w15:person w15:author="Johannes Lehmann">
    <w15:presenceInfo w15:providerId="AD" w15:userId="S-1-5-21-1275210071-879983540-725345543-19879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8"/>
  <w:proofState w:spelling="clean" w:grammar="clean"/>
  <w:trackRevision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80244"/>
    <w:rsid w:val="000029D2"/>
    <w:rsid w:val="00016E1D"/>
    <w:rsid w:val="000212CF"/>
    <w:rsid w:val="0002351D"/>
    <w:rsid w:val="0002355D"/>
    <w:rsid w:val="00024C18"/>
    <w:rsid w:val="00030FEC"/>
    <w:rsid w:val="00033A19"/>
    <w:rsid w:val="000406E0"/>
    <w:rsid w:val="00044BCF"/>
    <w:rsid w:val="00055048"/>
    <w:rsid w:val="00056600"/>
    <w:rsid w:val="00056BE4"/>
    <w:rsid w:val="00056E30"/>
    <w:rsid w:val="00062BA7"/>
    <w:rsid w:val="00063572"/>
    <w:rsid w:val="00066F2F"/>
    <w:rsid w:val="000671B8"/>
    <w:rsid w:val="00072F61"/>
    <w:rsid w:val="00082062"/>
    <w:rsid w:val="0008338B"/>
    <w:rsid w:val="00085437"/>
    <w:rsid w:val="00085C76"/>
    <w:rsid w:val="00087651"/>
    <w:rsid w:val="000927CC"/>
    <w:rsid w:val="00092EE8"/>
    <w:rsid w:val="00093C4B"/>
    <w:rsid w:val="00094252"/>
    <w:rsid w:val="000B550F"/>
    <w:rsid w:val="000B5C93"/>
    <w:rsid w:val="000C0B05"/>
    <w:rsid w:val="000C3203"/>
    <w:rsid w:val="000C421B"/>
    <w:rsid w:val="000C6D3C"/>
    <w:rsid w:val="000C6E16"/>
    <w:rsid w:val="000D03E9"/>
    <w:rsid w:val="000D6112"/>
    <w:rsid w:val="000D6BC2"/>
    <w:rsid w:val="000E057E"/>
    <w:rsid w:val="000E3AF8"/>
    <w:rsid w:val="000F18BA"/>
    <w:rsid w:val="000F1E24"/>
    <w:rsid w:val="000F405A"/>
    <w:rsid w:val="000F6247"/>
    <w:rsid w:val="000F638C"/>
    <w:rsid w:val="000F78BF"/>
    <w:rsid w:val="00101EA2"/>
    <w:rsid w:val="00102441"/>
    <w:rsid w:val="0010269D"/>
    <w:rsid w:val="0010386C"/>
    <w:rsid w:val="0010785A"/>
    <w:rsid w:val="0011673B"/>
    <w:rsid w:val="0011777F"/>
    <w:rsid w:val="00122C2D"/>
    <w:rsid w:val="001306FE"/>
    <w:rsid w:val="00130E1E"/>
    <w:rsid w:val="0013365C"/>
    <w:rsid w:val="00141189"/>
    <w:rsid w:val="00141847"/>
    <w:rsid w:val="001426D0"/>
    <w:rsid w:val="001467E4"/>
    <w:rsid w:val="001473B1"/>
    <w:rsid w:val="00156488"/>
    <w:rsid w:val="001605CE"/>
    <w:rsid w:val="00160746"/>
    <w:rsid w:val="00161145"/>
    <w:rsid w:val="00164460"/>
    <w:rsid w:val="00173705"/>
    <w:rsid w:val="00173788"/>
    <w:rsid w:val="00173E75"/>
    <w:rsid w:val="00177484"/>
    <w:rsid w:val="00177803"/>
    <w:rsid w:val="00177DA7"/>
    <w:rsid w:val="001820FC"/>
    <w:rsid w:val="001966DA"/>
    <w:rsid w:val="00197D0C"/>
    <w:rsid w:val="001A26CC"/>
    <w:rsid w:val="001A4572"/>
    <w:rsid w:val="001A5985"/>
    <w:rsid w:val="001A697E"/>
    <w:rsid w:val="001B0087"/>
    <w:rsid w:val="001B7B86"/>
    <w:rsid w:val="001C00B3"/>
    <w:rsid w:val="001C6EE6"/>
    <w:rsid w:val="001D1C9E"/>
    <w:rsid w:val="001E18C1"/>
    <w:rsid w:val="00200867"/>
    <w:rsid w:val="002058BE"/>
    <w:rsid w:val="002132A5"/>
    <w:rsid w:val="00216BEA"/>
    <w:rsid w:val="00216C92"/>
    <w:rsid w:val="002208F5"/>
    <w:rsid w:val="00221B6D"/>
    <w:rsid w:val="002226D6"/>
    <w:rsid w:val="0022716B"/>
    <w:rsid w:val="00227401"/>
    <w:rsid w:val="00227C0A"/>
    <w:rsid w:val="0024059F"/>
    <w:rsid w:val="0024350A"/>
    <w:rsid w:val="00243600"/>
    <w:rsid w:val="0024447B"/>
    <w:rsid w:val="002459DD"/>
    <w:rsid w:val="002462C0"/>
    <w:rsid w:val="00246CB1"/>
    <w:rsid w:val="00256A17"/>
    <w:rsid w:val="00257E1C"/>
    <w:rsid w:val="00261C62"/>
    <w:rsid w:val="00267EC3"/>
    <w:rsid w:val="002704B4"/>
    <w:rsid w:val="0027223B"/>
    <w:rsid w:val="00275585"/>
    <w:rsid w:val="00275E43"/>
    <w:rsid w:val="0027726E"/>
    <w:rsid w:val="00280DE0"/>
    <w:rsid w:val="0028267D"/>
    <w:rsid w:val="00285AED"/>
    <w:rsid w:val="00285F29"/>
    <w:rsid w:val="00286161"/>
    <w:rsid w:val="00286C14"/>
    <w:rsid w:val="00290091"/>
    <w:rsid w:val="00296616"/>
    <w:rsid w:val="002A472B"/>
    <w:rsid w:val="002A53E7"/>
    <w:rsid w:val="002A5BFE"/>
    <w:rsid w:val="002A7FA4"/>
    <w:rsid w:val="002B1E35"/>
    <w:rsid w:val="002B3535"/>
    <w:rsid w:val="002C1222"/>
    <w:rsid w:val="002C2358"/>
    <w:rsid w:val="002C3519"/>
    <w:rsid w:val="002C3FD9"/>
    <w:rsid w:val="002C437C"/>
    <w:rsid w:val="002C4FD2"/>
    <w:rsid w:val="002D02AE"/>
    <w:rsid w:val="002D1BBF"/>
    <w:rsid w:val="002D2D01"/>
    <w:rsid w:val="002D5D0F"/>
    <w:rsid w:val="002D7C9D"/>
    <w:rsid w:val="002E1909"/>
    <w:rsid w:val="002E56C7"/>
    <w:rsid w:val="002F1088"/>
    <w:rsid w:val="002F38A1"/>
    <w:rsid w:val="002F3D0C"/>
    <w:rsid w:val="002F6D9B"/>
    <w:rsid w:val="0030479E"/>
    <w:rsid w:val="003052A4"/>
    <w:rsid w:val="00312434"/>
    <w:rsid w:val="00321DEB"/>
    <w:rsid w:val="0032373A"/>
    <w:rsid w:val="00325454"/>
    <w:rsid w:val="00327396"/>
    <w:rsid w:val="00330900"/>
    <w:rsid w:val="00331B4A"/>
    <w:rsid w:val="0033287A"/>
    <w:rsid w:val="003376BC"/>
    <w:rsid w:val="0034670B"/>
    <w:rsid w:val="00354311"/>
    <w:rsid w:val="0035458A"/>
    <w:rsid w:val="00357EDC"/>
    <w:rsid w:val="00361ED7"/>
    <w:rsid w:val="0036328B"/>
    <w:rsid w:val="00367523"/>
    <w:rsid w:val="00367E10"/>
    <w:rsid w:val="003727BF"/>
    <w:rsid w:val="003729E5"/>
    <w:rsid w:val="00376253"/>
    <w:rsid w:val="00381C1F"/>
    <w:rsid w:val="00382389"/>
    <w:rsid w:val="00386512"/>
    <w:rsid w:val="00390259"/>
    <w:rsid w:val="003923EF"/>
    <w:rsid w:val="0039568D"/>
    <w:rsid w:val="003963E4"/>
    <w:rsid w:val="00396B10"/>
    <w:rsid w:val="003A2E82"/>
    <w:rsid w:val="003A3667"/>
    <w:rsid w:val="003A5623"/>
    <w:rsid w:val="003A6714"/>
    <w:rsid w:val="003A74AA"/>
    <w:rsid w:val="003B16E5"/>
    <w:rsid w:val="003B6657"/>
    <w:rsid w:val="003B742D"/>
    <w:rsid w:val="003C6BAB"/>
    <w:rsid w:val="003D0E00"/>
    <w:rsid w:val="003D748E"/>
    <w:rsid w:val="003E7F00"/>
    <w:rsid w:val="003F1DE2"/>
    <w:rsid w:val="003F7D6A"/>
    <w:rsid w:val="00400382"/>
    <w:rsid w:val="00400C83"/>
    <w:rsid w:val="00400E88"/>
    <w:rsid w:val="004036A4"/>
    <w:rsid w:val="00403862"/>
    <w:rsid w:val="004141D9"/>
    <w:rsid w:val="0042066D"/>
    <w:rsid w:val="00421CD3"/>
    <w:rsid w:val="004241B4"/>
    <w:rsid w:val="0042551F"/>
    <w:rsid w:val="00425C24"/>
    <w:rsid w:val="00436A0F"/>
    <w:rsid w:val="004406A5"/>
    <w:rsid w:val="0044279D"/>
    <w:rsid w:val="0045275F"/>
    <w:rsid w:val="00453C8F"/>
    <w:rsid w:val="0045516D"/>
    <w:rsid w:val="00465DD1"/>
    <w:rsid w:val="004661C7"/>
    <w:rsid w:val="00470D3F"/>
    <w:rsid w:val="004716A9"/>
    <w:rsid w:val="00471F35"/>
    <w:rsid w:val="00472ED8"/>
    <w:rsid w:val="00473C2E"/>
    <w:rsid w:val="00475D87"/>
    <w:rsid w:val="00484E82"/>
    <w:rsid w:val="00485EA3"/>
    <w:rsid w:val="004871D0"/>
    <w:rsid w:val="00497499"/>
    <w:rsid w:val="004A3AA8"/>
    <w:rsid w:val="004A7D4F"/>
    <w:rsid w:val="004B17DF"/>
    <w:rsid w:val="004C0A40"/>
    <w:rsid w:val="004C0D46"/>
    <w:rsid w:val="004C491B"/>
    <w:rsid w:val="004C704C"/>
    <w:rsid w:val="004C7AB2"/>
    <w:rsid w:val="004D13CB"/>
    <w:rsid w:val="004D37CF"/>
    <w:rsid w:val="004D7DE4"/>
    <w:rsid w:val="004E37B1"/>
    <w:rsid w:val="004F1290"/>
    <w:rsid w:val="004F1DC8"/>
    <w:rsid w:val="004F3BE8"/>
    <w:rsid w:val="004F4A80"/>
    <w:rsid w:val="00502B19"/>
    <w:rsid w:val="00503A2C"/>
    <w:rsid w:val="0050443C"/>
    <w:rsid w:val="00505867"/>
    <w:rsid w:val="005115C6"/>
    <w:rsid w:val="00512708"/>
    <w:rsid w:val="00513EE6"/>
    <w:rsid w:val="00521160"/>
    <w:rsid w:val="00521617"/>
    <w:rsid w:val="00525CDC"/>
    <w:rsid w:val="00526117"/>
    <w:rsid w:val="00532CA9"/>
    <w:rsid w:val="00534039"/>
    <w:rsid w:val="00537EC4"/>
    <w:rsid w:val="005403ED"/>
    <w:rsid w:val="005461A5"/>
    <w:rsid w:val="00546E9C"/>
    <w:rsid w:val="00554BDC"/>
    <w:rsid w:val="00561BB7"/>
    <w:rsid w:val="0056334B"/>
    <w:rsid w:val="00566261"/>
    <w:rsid w:val="00572543"/>
    <w:rsid w:val="00572D41"/>
    <w:rsid w:val="00574CF9"/>
    <w:rsid w:val="00576488"/>
    <w:rsid w:val="00580164"/>
    <w:rsid w:val="00581B30"/>
    <w:rsid w:val="00581FDF"/>
    <w:rsid w:val="005834B3"/>
    <w:rsid w:val="00586236"/>
    <w:rsid w:val="00586994"/>
    <w:rsid w:val="00591CEA"/>
    <w:rsid w:val="005A5161"/>
    <w:rsid w:val="005A6301"/>
    <w:rsid w:val="005C18D3"/>
    <w:rsid w:val="005D0D59"/>
    <w:rsid w:val="005D4394"/>
    <w:rsid w:val="005D5CA2"/>
    <w:rsid w:val="005D7A3F"/>
    <w:rsid w:val="005E3327"/>
    <w:rsid w:val="005F4223"/>
    <w:rsid w:val="005F4896"/>
    <w:rsid w:val="005F4A28"/>
    <w:rsid w:val="005F7AD5"/>
    <w:rsid w:val="0060211D"/>
    <w:rsid w:val="006050A0"/>
    <w:rsid w:val="006076B3"/>
    <w:rsid w:val="0061512D"/>
    <w:rsid w:val="00616BA7"/>
    <w:rsid w:val="00625881"/>
    <w:rsid w:val="00627D64"/>
    <w:rsid w:val="00635D07"/>
    <w:rsid w:val="00640E15"/>
    <w:rsid w:val="00645F9C"/>
    <w:rsid w:val="0064604A"/>
    <w:rsid w:val="006466D3"/>
    <w:rsid w:val="006474DD"/>
    <w:rsid w:val="006505D6"/>
    <w:rsid w:val="00653E6E"/>
    <w:rsid w:val="00657D09"/>
    <w:rsid w:val="006602A1"/>
    <w:rsid w:val="0066424A"/>
    <w:rsid w:val="00665B27"/>
    <w:rsid w:val="006673DE"/>
    <w:rsid w:val="0067160F"/>
    <w:rsid w:val="00673DD7"/>
    <w:rsid w:val="00676729"/>
    <w:rsid w:val="00682619"/>
    <w:rsid w:val="006860D8"/>
    <w:rsid w:val="00686FA0"/>
    <w:rsid w:val="00692B48"/>
    <w:rsid w:val="00693C3E"/>
    <w:rsid w:val="00694CE9"/>
    <w:rsid w:val="00695C17"/>
    <w:rsid w:val="006977F3"/>
    <w:rsid w:val="006B0C4C"/>
    <w:rsid w:val="006B368A"/>
    <w:rsid w:val="006B784C"/>
    <w:rsid w:val="006C2007"/>
    <w:rsid w:val="006C5751"/>
    <w:rsid w:val="006C745C"/>
    <w:rsid w:val="006D035C"/>
    <w:rsid w:val="006D2933"/>
    <w:rsid w:val="006D5A9C"/>
    <w:rsid w:val="006D5B5D"/>
    <w:rsid w:val="006D679B"/>
    <w:rsid w:val="006D6B86"/>
    <w:rsid w:val="006E6569"/>
    <w:rsid w:val="006F4023"/>
    <w:rsid w:val="006F5D08"/>
    <w:rsid w:val="006F5F41"/>
    <w:rsid w:val="006F6541"/>
    <w:rsid w:val="006F748B"/>
    <w:rsid w:val="00700FE7"/>
    <w:rsid w:val="00701021"/>
    <w:rsid w:val="007020AC"/>
    <w:rsid w:val="007027EB"/>
    <w:rsid w:val="007033C1"/>
    <w:rsid w:val="00704F80"/>
    <w:rsid w:val="007066F7"/>
    <w:rsid w:val="00711115"/>
    <w:rsid w:val="0071605F"/>
    <w:rsid w:val="0072035C"/>
    <w:rsid w:val="0072075B"/>
    <w:rsid w:val="00722EC3"/>
    <w:rsid w:val="007276C4"/>
    <w:rsid w:val="00732491"/>
    <w:rsid w:val="0073536E"/>
    <w:rsid w:val="00735A71"/>
    <w:rsid w:val="007408CE"/>
    <w:rsid w:val="00740D8C"/>
    <w:rsid w:val="00743BA5"/>
    <w:rsid w:val="00744BCD"/>
    <w:rsid w:val="00744C19"/>
    <w:rsid w:val="00746E54"/>
    <w:rsid w:val="00747279"/>
    <w:rsid w:val="00751DB1"/>
    <w:rsid w:val="00762DAA"/>
    <w:rsid w:val="00763CE1"/>
    <w:rsid w:val="0077509B"/>
    <w:rsid w:val="00780384"/>
    <w:rsid w:val="007872FB"/>
    <w:rsid w:val="00787A11"/>
    <w:rsid w:val="007976D6"/>
    <w:rsid w:val="007A2BC0"/>
    <w:rsid w:val="007A4859"/>
    <w:rsid w:val="007A6B17"/>
    <w:rsid w:val="007B61BA"/>
    <w:rsid w:val="007B6690"/>
    <w:rsid w:val="007C044E"/>
    <w:rsid w:val="007C1CF1"/>
    <w:rsid w:val="007C3D8E"/>
    <w:rsid w:val="007C5FCA"/>
    <w:rsid w:val="007D0FFE"/>
    <w:rsid w:val="007D42F9"/>
    <w:rsid w:val="007D65EB"/>
    <w:rsid w:val="007E1F20"/>
    <w:rsid w:val="007E4AC6"/>
    <w:rsid w:val="007E5EAE"/>
    <w:rsid w:val="007F2041"/>
    <w:rsid w:val="007F2F76"/>
    <w:rsid w:val="007F4DFA"/>
    <w:rsid w:val="007F5C30"/>
    <w:rsid w:val="008012AA"/>
    <w:rsid w:val="0080331F"/>
    <w:rsid w:val="00805AD0"/>
    <w:rsid w:val="00806A2F"/>
    <w:rsid w:val="008101DA"/>
    <w:rsid w:val="00810423"/>
    <w:rsid w:val="008155E2"/>
    <w:rsid w:val="0081798A"/>
    <w:rsid w:val="00820954"/>
    <w:rsid w:val="00821DED"/>
    <w:rsid w:val="00822443"/>
    <w:rsid w:val="00822BDE"/>
    <w:rsid w:val="008260DD"/>
    <w:rsid w:val="00834F2A"/>
    <w:rsid w:val="00836443"/>
    <w:rsid w:val="008456B6"/>
    <w:rsid w:val="008465FE"/>
    <w:rsid w:val="0084720D"/>
    <w:rsid w:val="008476F3"/>
    <w:rsid w:val="00851B0E"/>
    <w:rsid w:val="00851D25"/>
    <w:rsid w:val="00852D6E"/>
    <w:rsid w:val="00855AB6"/>
    <w:rsid w:val="008565D1"/>
    <w:rsid w:val="00857BF5"/>
    <w:rsid w:val="00857D4B"/>
    <w:rsid w:val="00860083"/>
    <w:rsid w:val="00862DE1"/>
    <w:rsid w:val="00863C95"/>
    <w:rsid w:val="00866464"/>
    <w:rsid w:val="00872F9E"/>
    <w:rsid w:val="008734D1"/>
    <w:rsid w:val="008736D8"/>
    <w:rsid w:val="00886748"/>
    <w:rsid w:val="00886A59"/>
    <w:rsid w:val="00887952"/>
    <w:rsid w:val="008926E6"/>
    <w:rsid w:val="00893496"/>
    <w:rsid w:val="00894B13"/>
    <w:rsid w:val="008965ED"/>
    <w:rsid w:val="00897406"/>
    <w:rsid w:val="008A16ED"/>
    <w:rsid w:val="008A27B8"/>
    <w:rsid w:val="008A4799"/>
    <w:rsid w:val="008A5EA0"/>
    <w:rsid w:val="008B29BC"/>
    <w:rsid w:val="008C38D9"/>
    <w:rsid w:val="008C7086"/>
    <w:rsid w:val="008D354C"/>
    <w:rsid w:val="008D4072"/>
    <w:rsid w:val="008D50F3"/>
    <w:rsid w:val="008D7DA4"/>
    <w:rsid w:val="008E3849"/>
    <w:rsid w:val="008E44CD"/>
    <w:rsid w:val="008F0073"/>
    <w:rsid w:val="008F0AA0"/>
    <w:rsid w:val="008F4400"/>
    <w:rsid w:val="008F6973"/>
    <w:rsid w:val="00900DC1"/>
    <w:rsid w:val="009011BA"/>
    <w:rsid w:val="00901D4A"/>
    <w:rsid w:val="00901E3C"/>
    <w:rsid w:val="00905F36"/>
    <w:rsid w:val="00907DF6"/>
    <w:rsid w:val="00910548"/>
    <w:rsid w:val="00912FE7"/>
    <w:rsid w:val="00913472"/>
    <w:rsid w:val="00913D8D"/>
    <w:rsid w:val="00915A5A"/>
    <w:rsid w:val="00922058"/>
    <w:rsid w:val="00922E48"/>
    <w:rsid w:val="00923898"/>
    <w:rsid w:val="00924EE5"/>
    <w:rsid w:val="00931132"/>
    <w:rsid w:val="0093174D"/>
    <w:rsid w:val="009322D9"/>
    <w:rsid w:val="00934117"/>
    <w:rsid w:val="0093421A"/>
    <w:rsid w:val="00957B1B"/>
    <w:rsid w:val="00963754"/>
    <w:rsid w:val="009711F6"/>
    <w:rsid w:val="00973258"/>
    <w:rsid w:val="00973806"/>
    <w:rsid w:val="0098114A"/>
    <w:rsid w:val="00981DE0"/>
    <w:rsid w:val="00986A40"/>
    <w:rsid w:val="00992332"/>
    <w:rsid w:val="009971EF"/>
    <w:rsid w:val="009B1B0E"/>
    <w:rsid w:val="009B302F"/>
    <w:rsid w:val="009C0264"/>
    <w:rsid w:val="009C1036"/>
    <w:rsid w:val="009C125E"/>
    <w:rsid w:val="009C1C27"/>
    <w:rsid w:val="009C1D50"/>
    <w:rsid w:val="009C27C1"/>
    <w:rsid w:val="009C6988"/>
    <w:rsid w:val="009D0A1B"/>
    <w:rsid w:val="009D29C5"/>
    <w:rsid w:val="009D3CC5"/>
    <w:rsid w:val="009E40A1"/>
    <w:rsid w:val="009F165B"/>
    <w:rsid w:val="009F44C8"/>
    <w:rsid w:val="00A01929"/>
    <w:rsid w:val="00A045F4"/>
    <w:rsid w:val="00A054C3"/>
    <w:rsid w:val="00A0764E"/>
    <w:rsid w:val="00A07730"/>
    <w:rsid w:val="00A133A1"/>
    <w:rsid w:val="00A16D4D"/>
    <w:rsid w:val="00A24D80"/>
    <w:rsid w:val="00A41118"/>
    <w:rsid w:val="00A46FB3"/>
    <w:rsid w:val="00A5332C"/>
    <w:rsid w:val="00A5362B"/>
    <w:rsid w:val="00A53F42"/>
    <w:rsid w:val="00A5414D"/>
    <w:rsid w:val="00A56A43"/>
    <w:rsid w:val="00A572BC"/>
    <w:rsid w:val="00A63C94"/>
    <w:rsid w:val="00A649AE"/>
    <w:rsid w:val="00A652B3"/>
    <w:rsid w:val="00A716A6"/>
    <w:rsid w:val="00A77971"/>
    <w:rsid w:val="00A847BE"/>
    <w:rsid w:val="00A87E51"/>
    <w:rsid w:val="00A92AB6"/>
    <w:rsid w:val="00A9386F"/>
    <w:rsid w:val="00A9503F"/>
    <w:rsid w:val="00AA5022"/>
    <w:rsid w:val="00AB0D1F"/>
    <w:rsid w:val="00AB1F2D"/>
    <w:rsid w:val="00AB5C7B"/>
    <w:rsid w:val="00AB7334"/>
    <w:rsid w:val="00AB7EEE"/>
    <w:rsid w:val="00AC6A46"/>
    <w:rsid w:val="00AC7D64"/>
    <w:rsid w:val="00AC7E2E"/>
    <w:rsid w:val="00AD0E26"/>
    <w:rsid w:val="00AD1FF8"/>
    <w:rsid w:val="00AD399B"/>
    <w:rsid w:val="00AD48AE"/>
    <w:rsid w:val="00AE00FD"/>
    <w:rsid w:val="00AE4C8A"/>
    <w:rsid w:val="00AF0D9F"/>
    <w:rsid w:val="00AF7487"/>
    <w:rsid w:val="00B0124B"/>
    <w:rsid w:val="00B04084"/>
    <w:rsid w:val="00B0512E"/>
    <w:rsid w:val="00B10E20"/>
    <w:rsid w:val="00B114B4"/>
    <w:rsid w:val="00B162DF"/>
    <w:rsid w:val="00B17675"/>
    <w:rsid w:val="00B20975"/>
    <w:rsid w:val="00B21191"/>
    <w:rsid w:val="00B267DC"/>
    <w:rsid w:val="00B27DC7"/>
    <w:rsid w:val="00B314F1"/>
    <w:rsid w:val="00B3267C"/>
    <w:rsid w:val="00B34637"/>
    <w:rsid w:val="00B3548F"/>
    <w:rsid w:val="00B35D74"/>
    <w:rsid w:val="00B40682"/>
    <w:rsid w:val="00B41541"/>
    <w:rsid w:val="00B424F1"/>
    <w:rsid w:val="00B43985"/>
    <w:rsid w:val="00B44C40"/>
    <w:rsid w:val="00B45731"/>
    <w:rsid w:val="00B47F2D"/>
    <w:rsid w:val="00B53503"/>
    <w:rsid w:val="00B5465F"/>
    <w:rsid w:val="00B55028"/>
    <w:rsid w:val="00B55E56"/>
    <w:rsid w:val="00B56824"/>
    <w:rsid w:val="00B67531"/>
    <w:rsid w:val="00B714F3"/>
    <w:rsid w:val="00B73FE2"/>
    <w:rsid w:val="00B7563A"/>
    <w:rsid w:val="00B80244"/>
    <w:rsid w:val="00B826E8"/>
    <w:rsid w:val="00B8374C"/>
    <w:rsid w:val="00B86EF6"/>
    <w:rsid w:val="00B92264"/>
    <w:rsid w:val="00B9561B"/>
    <w:rsid w:val="00B96BB7"/>
    <w:rsid w:val="00B97EB5"/>
    <w:rsid w:val="00BA1410"/>
    <w:rsid w:val="00BA4F0D"/>
    <w:rsid w:val="00BA67B9"/>
    <w:rsid w:val="00BA72F6"/>
    <w:rsid w:val="00BB061F"/>
    <w:rsid w:val="00BB2884"/>
    <w:rsid w:val="00BB60B3"/>
    <w:rsid w:val="00BB66F1"/>
    <w:rsid w:val="00BB7B80"/>
    <w:rsid w:val="00BD0856"/>
    <w:rsid w:val="00BD2DFF"/>
    <w:rsid w:val="00BD35A3"/>
    <w:rsid w:val="00BD7257"/>
    <w:rsid w:val="00BE11C1"/>
    <w:rsid w:val="00BE2253"/>
    <w:rsid w:val="00BE31D3"/>
    <w:rsid w:val="00BE377C"/>
    <w:rsid w:val="00BE6226"/>
    <w:rsid w:val="00BE7396"/>
    <w:rsid w:val="00BF0BF0"/>
    <w:rsid w:val="00BF0C1F"/>
    <w:rsid w:val="00BF3C5E"/>
    <w:rsid w:val="00C065CC"/>
    <w:rsid w:val="00C11B7D"/>
    <w:rsid w:val="00C127C2"/>
    <w:rsid w:val="00C15931"/>
    <w:rsid w:val="00C230B3"/>
    <w:rsid w:val="00C25624"/>
    <w:rsid w:val="00C26EFF"/>
    <w:rsid w:val="00C27DBE"/>
    <w:rsid w:val="00C317EC"/>
    <w:rsid w:val="00C42EA5"/>
    <w:rsid w:val="00C461E4"/>
    <w:rsid w:val="00C520CE"/>
    <w:rsid w:val="00C52CBB"/>
    <w:rsid w:val="00C5338D"/>
    <w:rsid w:val="00C53C96"/>
    <w:rsid w:val="00C563C3"/>
    <w:rsid w:val="00C612D3"/>
    <w:rsid w:val="00C6250F"/>
    <w:rsid w:val="00C62666"/>
    <w:rsid w:val="00C7314F"/>
    <w:rsid w:val="00C82E7C"/>
    <w:rsid w:val="00C87683"/>
    <w:rsid w:val="00C877DD"/>
    <w:rsid w:val="00C94403"/>
    <w:rsid w:val="00C97094"/>
    <w:rsid w:val="00CA1EC4"/>
    <w:rsid w:val="00CA5938"/>
    <w:rsid w:val="00CC12B3"/>
    <w:rsid w:val="00CE2491"/>
    <w:rsid w:val="00CE4F4B"/>
    <w:rsid w:val="00CF1A21"/>
    <w:rsid w:val="00CF5725"/>
    <w:rsid w:val="00D002BE"/>
    <w:rsid w:val="00D00871"/>
    <w:rsid w:val="00D0195F"/>
    <w:rsid w:val="00D035C9"/>
    <w:rsid w:val="00D03E45"/>
    <w:rsid w:val="00D04450"/>
    <w:rsid w:val="00D05523"/>
    <w:rsid w:val="00D07602"/>
    <w:rsid w:val="00D11FE5"/>
    <w:rsid w:val="00D161B8"/>
    <w:rsid w:val="00D167BD"/>
    <w:rsid w:val="00D167E1"/>
    <w:rsid w:val="00D21E27"/>
    <w:rsid w:val="00D25FB3"/>
    <w:rsid w:val="00D2687C"/>
    <w:rsid w:val="00D270F7"/>
    <w:rsid w:val="00D27151"/>
    <w:rsid w:val="00D2766C"/>
    <w:rsid w:val="00D2769E"/>
    <w:rsid w:val="00D27B3D"/>
    <w:rsid w:val="00D349D4"/>
    <w:rsid w:val="00D3547A"/>
    <w:rsid w:val="00D376C4"/>
    <w:rsid w:val="00D442A3"/>
    <w:rsid w:val="00D449D2"/>
    <w:rsid w:val="00D475D6"/>
    <w:rsid w:val="00D613E9"/>
    <w:rsid w:val="00D64245"/>
    <w:rsid w:val="00D660C8"/>
    <w:rsid w:val="00D705EA"/>
    <w:rsid w:val="00D723E1"/>
    <w:rsid w:val="00D72404"/>
    <w:rsid w:val="00D74632"/>
    <w:rsid w:val="00D760DA"/>
    <w:rsid w:val="00D77DD2"/>
    <w:rsid w:val="00D77F31"/>
    <w:rsid w:val="00D8069F"/>
    <w:rsid w:val="00D8076C"/>
    <w:rsid w:val="00D85923"/>
    <w:rsid w:val="00D87922"/>
    <w:rsid w:val="00D90AB9"/>
    <w:rsid w:val="00DA64F6"/>
    <w:rsid w:val="00DA6C8E"/>
    <w:rsid w:val="00DA6D51"/>
    <w:rsid w:val="00DA70F5"/>
    <w:rsid w:val="00DB0E12"/>
    <w:rsid w:val="00DB2F4C"/>
    <w:rsid w:val="00DB5A21"/>
    <w:rsid w:val="00DC5B58"/>
    <w:rsid w:val="00DC7142"/>
    <w:rsid w:val="00DD1111"/>
    <w:rsid w:val="00DD4B88"/>
    <w:rsid w:val="00DE51DE"/>
    <w:rsid w:val="00DE706C"/>
    <w:rsid w:val="00DE7DA9"/>
    <w:rsid w:val="00DF25BD"/>
    <w:rsid w:val="00DF3E94"/>
    <w:rsid w:val="00DF57D6"/>
    <w:rsid w:val="00E04AF9"/>
    <w:rsid w:val="00E0622E"/>
    <w:rsid w:val="00E1305B"/>
    <w:rsid w:val="00E139EC"/>
    <w:rsid w:val="00E14EED"/>
    <w:rsid w:val="00E22E71"/>
    <w:rsid w:val="00E2470F"/>
    <w:rsid w:val="00E25331"/>
    <w:rsid w:val="00E327BD"/>
    <w:rsid w:val="00E329C0"/>
    <w:rsid w:val="00E33084"/>
    <w:rsid w:val="00E33548"/>
    <w:rsid w:val="00E3436C"/>
    <w:rsid w:val="00E35E91"/>
    <w:rsid w:val="00E3700A"/>
    <w:rsid w:val="00E375F6"/>
    <w:rsid w:val="00E423E5"/>
    <w:rsid w:val="00E425AD"/>
    <w:rsid w:val="00E43BD5"/>
    <w:rsid w:val="00E43F26"/>
    <w:rsid w:val="00E547E6"/>
    <w:rsid w:val="00E57A0E"/>
    <w:rsid w:val="00E60FF8"/>
    <w:rsid w:val="00E6147B"/>
    <w:rsid w:val="00E65AC6"/>
    <w:rsid w:val="00E705B5"/>
    <w:rsid w:val="00E7117E"/>
    <w:rsid w:val="00E83ACC"/>
    <w:rsid w:val="00EA20E5"/>
    <w:rsid w:val="00EA426B"/>
    <w:rsid w:val="00EB17CE"/>
    <w:rsid w:val="00EB4A57"/>
    <w:rsid w:val="00EB4DE0"/>
    <w:rsid w:val="00EB5307"/>
    <w:rsid w:val="00EB602C"/>
    <w:rsid w:val="00EB6457"/>
    <w:rsid w:val="00EB6FDE"/>
    <w:rsid w:val="00EC370C"/>
    <w:rsid w:val="00EC4454"/>
    <w:rsid w:val="00EC5E24"/>
    <w:rsid w:val="00EC7C92"/>
    <w:rsid w:val="00ED7A6F"/>
    <w:rsid w:val="00EE2BAE"/>
    <w:rsid w:val="00EE643D"/>
    <w:rsid w:val="00EE6FBA"/>
    <w:rsid w:val="00EF310F"/>
    <w:rsid w:val="00EF4546"/>
    <w:rsid w:val="00F03115"/>
    <w:rsid w:val="00F045AC"/>
    <w:rsid w:val="00F04D38"/>
    <w:rsid w:val="00F05871"/>
    <w:rsid w:val="00F06C41"/>
    <w:rsid w:val="00F074B8"/>
    <w:rsid w:val="00F079FA"/>
    <w:rsid w:val="00F07A81"/>
    <w:rsid w:val="00F07BC5"/>
    <w:rsid w:val="00F132DA"/>
    <w:rsid w:val="00F15073"/>
    <w:rsid w:val="00F15091"/>
    <w:rsid w:val="00F218DA"/>
    <w:rsid w:val="00F34CDA"/>
    <w:rsid w:val="00F36017"/>
    <w:rsid w:val="00F422CA"/>
    <w:rsid w:val="00F42A75"/>
    <w:rsid w:val="00F43B99"/>
    <w:rsid w:val="00F4577A"/>
    <w:rsid w:val="00F46C75"/>
    <w:rsid w:val="00F50E9F"/>
    <w:rsid w:val="00F5244D"/>
    <w:rsid w:val="00F5302B"/>
    <w:rsid w:val="00F534DB"/>
    <w:rsid w:val="00F56084"/>
    <w:rsid w:val="00F563EA"/>
    <w:rsid w:val="00F56F61"/>
    <w:rsid w:val="00F6366F"/>
    <w:rsid w:val="00F63F27"/>
    <w:rsid w:val="00F65BFA"/>
    <w:rsid w:val="00F66934"/>
    <w:rsid w:val="00F72020"/>
    <w:rsid w:val="00F73328"/>
    <w:rsid w:val="00F74022"/>
    <w:rsid w:val="00F811FF"/>
    <w:rsid w:val="00F82E8D"/>
    <w:rsid w:val="00F84C70"/>
    <w:rsid w:val="00F8572D"/>
    <w:rsid w:val="00F85BD7"/>
    <w:rsid w:val="00F936AA"/>
    <w:rsid w:val="00F93CCE"/>
    <w:rsid w:val="00F94A8B"/>
    <w:rsid w:val="00FA1ECE"/>
    <w:rsid w:val="00FA20C8"/>
    <w:rsid w:val="00FA22AC"/>
    <w:rsid w:val="00FA387A"/>
    <w:rsid w:val="00FA38D1"/>
    <w:rsid w:val="00FB14C5"/>
    <w:rsid w:val="00FB774F"/>
    <w:rsid w:val="00FB7DE9"/>
    <w:rsid w:val="00FC132D"/>
    <w:rsid w:val="00FC40AE"/>
    <w:rsid w:val="00FC75CD"/>
    <w:rsid w:val="00FC7A2B"/>
    <w:rsid w:val="00FC7C1F"/>
    <w:rsid w:val="00FD0C48"/>
    <w:rsid w:val="00FD3907"/>
    <w:rsid w:val="00FD4652"/>
    <w:rsid w:val="00FD7527"/>
    <w:rsid w:val="00FE29D3"/>
    <w:rsid w:val="00FE3502"/>
    <w:rsid w:val="00FE5B01"/>
    <w:rsid w:val="00FE728F"/>
    <w:rsid w:val="00FE7EDE"/>
    <w:rsid w:val="00FF170E"/>
    <w:rsid w:val="00FF79A1"/>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AEF27A8"/>
  <w14:defaultImageDpi w14:val="32767"/>
  <w15:chartTrackingRefBased/>
  <w15:docId w15:val="{42FE8A63-FB55-934C-82D1-1ED58F88BB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F7487"/>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issTitle">
    <w:name w:val="Diss_Title"/>
    <w:basedOn w:val="Normal"/>
    <w:qFormat/>
    <w:rsid w:val="002B1E35"/>
    <w:pPr>
      <w:jc w:val="center"/>
    </w:pPr>
  </w:style>
  <w:style w:type="paragraph" w:customStyle="1" w:styleId="DissMainHeader">
    <w:name w:val="Diss_Main Header"/>
    <w:basedOn w:val="DissTitle"/>
    <w:qFormat/>
    <w:rsid w:val="002B1E35"/>
    <w:pPr>
      <w:spacing w:line="480" w:lineRule="auto"/>
      <w:jc w:val="left"/>
    </w:pPr>
  </w:style>
  <w:style w:type="paragraph" w:customStyle="1" w:styleId="DissSubheader">
    <w:name w:val="Diss_Sub header"/>
    <w:basedOn w:val="DissMainHeader"/>
    <w:autoRedefine/>
    <w:qFormat/>
    <w:rsid w:val="00BD7257"/>
    <w:rPr>
      <w:i/>
    </w:rPr>
  </w:style>
  <w:style w:type="paragraph" w:styleId="NormalWeb">
    <w:name w:val="Normal (Web)"/>
    <w:basedOn w:val="Normal"/>
    <w:uiPriority w:val="99"/>
    <w:semiHidden/>
    <w:unhideWhenUsed/>
    <w:rsid w:val="00C6250F"/>
    <w:pPr>
      <w:spacing w:before="100" w:beforeAutospacing="1" w:after="100" w:afterAutospacing="1"/>
    </w:pPr>
  </w:style>
  <w:style w:type="character" w:styleId="Strong">
    <w:name w:val="Strong"/>
    <w:basedOn w:val="DefaultParagraphFont"/>
    <w:uiPriority w:val="22"/>
    <w:qFormat/>
    <w:rsid w:val="00C6250F"/>
    <w:rPr>
      <w:b/>
      <w:bCs/>
    </w:rPr>
  </w:style>
  <w:style w:type="character" w:styleId="Hyperlink">
    <w:name w:val="Hyperlink"/>
    <w:basedOn w:val="DefaultParagraphFont"/>
    <w:uiPriority w:val="99"/>
    <w:unhideWhenUsed/>
    <w:rsid w:val="00C6250F"/>
    <w:rPr>
      <w:color w:val="0000FF"/>
      <w:u w:val="single"/>
    </w:rPr>
  </w:style>
  <w:style w:type="character" w:styleId="Emphasis">
    <w:name w:val="Emphasis"/>
    <w:basedOn w:val="DefaultParagraphFont"/>
    <w:uiPriority w:val="20"/>
    <w:qFormat/>
    <w:rsid w:val="00C6250F"/>
    <w:rPr>
      <w:i/>
      <w:iCs/>
    </w:rPr>
  </w:style>
  <w:style w:type="character" w:styleId="CommentReference">
    <w:name w:val="annotation reference"/>
    <w:basedOn w:val="DefaultParagraphFont"/>
    <w:uiPriority w:val="99"/>
    <w:semiHidden/>
    <w:unhideWhenUsed/>
    <w:rsid w:val="00986A40"/>
    <w:rPr>
      <w:sz w:val="16"/>
      <w:szCs w:val="16"/>
    </w:rPr>
  </w:style>
  <w:style w:type="paragraph" w:styleId="CommentText">
    <w:name w:val="annotation text"/>
    <w:basedOn w:val="Normal"/>
    <w:link w:val="CommentTextChar"/>
    <w:uiPriority w:val="99"/>
    <w:semiHidden/>
    <w:unhideWhenUsed/>
    <w:rsid w:val="00986A40"/>
    <w:rPr>
      <w:sz w:val="20"/>
      <w:szCs w:val="20"/>
    </w:rPr>
  </w:style>
  <w:style w:type="character" w:customStyle="1" w:styleId="CommentTextChar">
    <w:name w:val="Comment Text Char"/>
    <w:basedOn w:val="DefaultParagraphFont"/>
    <w:link w:val="CommentText"/>
    <w:uiPriority w:val="99"/>
    <w:semiHidden/>
    <w:rsid w:val="00986A40"/>
    <w:rPr>
      <w:sz w:val="20"/>
      <w:szCs w:val="20"/>
    </w:rPr>
  </w:style>
  <w:style w:type="paragraph" w:styleId="CommentSubject">
    <w:name w:val="annotation subject"/>
    <w:basedOn w:val="CommentText"/>
    <w:next w:val="CommentText"/>
    <w:link w:val="CommentSubjectChar"/>
    <w:uiPriority w:val="99"/>
    <w:semiHidden/>
    <w:unhideWhenUsed/>
    <w:rsid w:val="00986A40"/>
    <w:rPr>
      <w:b/>
      <w:bCs/>
    </w:rPr>
  </w:style>
  <w:style w:type="character" w:customStyle="1" w:styleId="CommentSubjectChar">
    <w:name w:val="Comment Subject Char"/>
    <w:basedOn w:val="CommentTextChar"/>
    <w:link w:val="CommentSubject"/>
    <w:uiPriority w:val="99"/>
    <w:semiHidden/>
    <w:rsid w:val="00986A40"/>
    <w:rPr>
      <w:b/>
      <w:bCs/>
      <w:sz w:val="20"/>
      <w:szCs w:val="20"/>
    </w:rPr>
  </w:style>
  <w:style w:type="paragraph" w:styleId="BalloonText">
    <w:name w:val="Balloon Text"/>
    <w:basedOn w:val="Normal"/>
    <w:link w:val="BalloonTextChar"/>
    <w:uiPriority w:val="99"/>
    <w:semiHidden/>
    <w:unhideWhenUsed/>
    <w:rsid w:val="00986A40"/>
    <w:rPr>
      <w:sz w:val="18"/>
      <w:szCs w:val="18"/>
    </w:rPr>
  </w:style>
  <w:style w:type="character" w:customStyle="1" w:styleId="BalloonTextChar">
    <w:name w:val="Balloon Text Char"/>
    <w:basedOn w:val="DefaultParagraphFont"/>
    <w:link w:val="BalloonText"/>
    <w:uiPriority w:val="99"/>
    <w:semiHidden/>
    <w:rsid w:val="00986A40"/>
    <w:rPr>
      <w:rFonts w:ascii="Times New Roman" w:hAnsi="Times New Roman" w:cs="Times New Roman"/>
      <w:sz w:val="18"/>
      <w:szCs w:val="18"/>
    </w:rPr>
  </w:style>
  <w:style w:type="table" w:styleId="TableGrid">
    <w:name w:val="Table Grid"/>
    <w:basedOn w:val="TableNormal"/>
    <w:uiPriority w:val="39"/>
    <w:rsid w:val="00986A40"/>
    <w:rPr>
      <w:rFonts w:ascii="Times New Roman" w:eastAsia="SimSun" w:hAnsi="Times New Roman"/>
      <w:sz w:val="20"/>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986A40"/>
    <w:pPr>
      <w:ind w:left="720"/>
      <w:contextualSpacing/>
    </w:pPr>
  </w:style>
  <w:style w:type="paragraph" w:styleId="Revision">
    <w:name w:val="Revision"/>
    <w:hidden/>
    <w:uiPriority w:val="99"/>
    <w:semiHidden/>
    <w:rsid w:val="00986A40"/>
  </w:style>
  <w:style w:type="paragraph" w:customStyle="1" w:styleId="Heading">
    <w:name w:val="Heading"/>
    <w:basedOn w:val="Normal"/>
    <w:next w:val="BodyText"/>
    <w:qFormat/>
    <w:rsid w:val="00986A40"/>
    <w:pPr>
      <w:keepNext/>
      <w:spacing w:before="240" w:after="120"/>
    </w:pPr>
    <w:rPr>
      <w:rFonts w:ascii="Liberation Sans" w:eastAsia="Noto Sans CJK SC" w:hAnsi="Liberation Sans" w:cs="Lohit Devanagari"/>
      <w:sz w:val="28"/>
      <w:szCs w:val="28"/>
    </w:rPr>
  </w:style>
  <w:style w:type="paragraph" w:styleId="BodyText">
    <w:name w:val="Body Text"/>
    <w:basedOn w:val="Normal"/>
    <w:link w:val="BodyTextChar"/>
    <w:uiPriority w:val="99"/>
    <w:semiHidden/>
    <w:unhideWhenUsed/>
    <w:rsid w:val="00986A40"/>
    <w:pPr>
      <w:spacing w:after="120"/>
    </w:pPr>
  </w:style>
  <w:style w:type="character" w:customStyle="1" w:styleId="BodyTextChar">
    <w:name w:val="Body Text Char"/>
    <w:basedOn w:val="DefaultParagraphFont"/>
    <w:link w:val="BodyText"/>
    <w:uiPriority w:val="99"/>
    <w:semiHidden/>
    <w:rsid w:val="00986A40"/>
  </w:style>
  <w:style w:type="character" w:customStyle="1" w:styleId="UnresolvedMention1">
    <w:name w:val="Unresolved Mention1"/>
    <w:basedOn w:val="DefaultParagraphFont"/>
    <w:uiPriority w:val="99"/>
    <w:rsid w:val="00986A40"/>
    <w:rPr>
      <w:color w:val="605E5C"/>
      <w:shd w:val="clear" w:color="auto" w:fill="E1DFDD"/>
    </w:rPr>
  </w:style>
  <w:style w:type="paragraph" w:styleId="Footer">
    <w:name w:val="footer"/>
    <w:basedOn w:val="Normal"/>
    <w:link w:val="FooterChar"/>
    <w:uiPriority w:val="99"/>
    <w:unhideWhenUsed/>
    <w:rsid w:val="00986A40"/>
    <w:pPr>
      <w:tabs>
        <w:tab w:val="center" w:pos="4680"/>
        <w:tab w:val="right" w:pos="9360"/>
      </w:tabs>
    </w:pPr>
  </w:style>
  <w:style w:type="character" w:customStyle="1" w:styleId="FooterChar">
    <w:name w:val="Footer Char"/>
    <w:basedOn w:val="DefaultParagraphFont"/>
    <w:link w:val="Footer"/>
    <w:uiPriority w:val="99"/>
    <w:rsid w:val="00986A40"/>
  </w:style>
  <w:style w:type="character" w:styleId="PageNumber">
    <w:name w:val="page number"/>
    <w:basedOn w:val="DefaultParagraphFont"/>
    <w:uiPriority w:val="99"/>
    <w:semiHidden/>
    <w:unhideWhenUsed/>
    <w:rsid w:val="00986A40"/>
  </w:style>
  <w:style w:type="paragraph" w:styleId="FootnoteText">
    <w:name w:val="footnote text"/>
    <w:basedOn w:val="Normal"/>
    <w:link w:val="FootnoteTextChar"/>
    <w:uiPriority w:val="99"/>
    <w:semiHidden/>
    <w:unhideWhenUsed/>
    <w:rsid w:val="00986A40"/>
    <w:rPr>
      <w:sz w:val="20"/>
      <w:szCs w:val="20"/>
    </w:rPr>
  </w:style>
  <w:style w:type="character" w:customStyle="1" w:styleId="FootnoteTextChar">
    <w:name w:val="Footnote Text Char"/>
    <w:basedOn w:val="DefaultParagraphFont"/>
    <w:link w:val="FootnoteText"/>
    <w:uiPriority w:val="99"/>
    <w:semiHidden/>
    <w:rsid w:val="00986A40"/>
    <w:rPr>
      <w:sz w:val="20"/>
      <w:szCs w:val="20"/>
    </w:rPr>
  </w:style>
  <w:style w:type="character" w:styleId="FootnoteReference">
    <w:name w:val="footnote reference"/>
    <w:basedOn w:val="DefaultParagraphFont"/>
    <w:uiPriority w:val="99"/>
    <w:semiHidden/>
    <w:unhideWhenUsed/>
    <w:rsid w:val="00986A40"/>
    <w:rPr>
      <w:vertAlign w:val="superscript"/>
    </w:rPr>
  </w:style>
  <w:style w:type="character" w:styleId="FollowedHyperlink">
    <w:name w:val="FollowedHyperlink"/>
    <w:basedOn w:val="DefaultParagraphFont"/>
    <w:uiPriority w:val="99"/>
    <w:semiHidden/>
    <w:unhideWhenUsed/>
    <w:rsid w:val="00F074B8"/>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1413651">
      <w:bodyDiv w:val="1"/>
      <w:marLeft w:val="0"/>
      <w:marRight w:val="0"/>
      <w:marTop w:val="0"/>
      <w:marBottom w:val="0"/>
      <w:divBdr>
        <w:top w:val="none" w:sz="0" w:space="0" w:color="auto"/>
        <w:left w:val="none" w:sz="0" w:space="0" w:color="auto"/>
        <w:bottom w:val="none" w:sz="0" w:space="0" w:color="auto"/>
        <w:right w:val="none" w:sz="0" w:space="0" w:color="auto"/>
      </w:divBdr>
    </w:div>
    <w:div w:id="97065355">
      <w:bodyDiv w:val="1"/>
      <w:marLeft w:val="0"/>
      <w:marRight w:val="0"/>
      <w:marTop w:val="0"/>
      <w:marBottom w:val="0"/>
      <w:divBdr>
        <w:top w:val="none" w:sz="0" w:space="0" w:color="auto"/>
        <w:left w:val="none" w:sz="0" w:space="0" w:color="auto"/>
        <w:bottom w:val="none" w:sz="0" w:space="0" w:color="auto"/>
        <w:right w:val="none" w:sz="0" w:space="0" w:color="auto"/>
      </w:divBdr>
    </w:div>
    <w:div w:id="139812074">
      <w:bodyDiv w:val="1"/>
      <w:marLeft w:val="0"/>
      <w:marRight w:val="0"/>
      <w:marTop w:val="0"/>
      <w:marBottom w:val="0"/>
      <w:divBdr>
        <w:top w:val="none" w:sz="0" w:space="0" w:color="auto"/>
        <w:left w:val="none" w:sz="0" w:space="0" w:color="auto"/>
        <w:bottom w:val="none" w:sz="0" w:space="0" w:color="auto"/>
        <w:right w:val="none" w:sz="0" w:space="0" w:color="auto"/>
      </w:divBdr>
    </w:div>
    <w:div w:id="193034629">
      <w:bodyDiv w:val="1"/>
      <w:marLeft w:val="0"/>
      <w:marRight w:val="0"/>
      <w:marTop w:val="0"/>
      <w:marBottom w:val="0"/>
      <w:divBdr>
        <w:top w:val="none" w:sz="0" w:space="0" w:color="auto"/>
        <w:left w:val="none" w:sz="0" w:space="0" w:color="auto"/>
        <w:bottom w:val="none" w:sz="0" w:space="0" w:color="auto"/>
        <w:right w:val="none" w:sz="0" w:space="0" w:color="auto"/>
      </w:divBdr>
    </w:div>
    <w:div w:id="269632149">
      <w:bodyDiv w:val="1"/>
      <w:marLeft w:val="0"/>
      <w:marRight w:val="0"/>
      <w:marTop w:val="0"/>
      <w:marBottom w:val="0"/>
      <w:divBdr>
        <w:top w:val="none" w:sz="0" w:space="0" w:color="auto"/>
        <w:left w:val="none" w:sz="0" w:space="0" w:color="auto"/>
        <w:bottom w:val="none" w:sz="0" w:space="0" w:color="auto"/>
        <w:right w:val="none" w:sz="0" w:space="0" w:color="auto"/>
      </w:divBdr>
    </w:div>
    <w:div w:id="315382704">
      <w:bodyDiv w:val="1"/>
      <w:marLeft w:val="0"/>
      <w:marRight w:val="0"/>
      <w:marTop w:val="0"/>
      <w:marBottom w:val="0"/>
      <w:divBdr>
        <w:top w:val="none" w:sz="0" w:space="0" w:color="auto"/>
        <w:left w:val="none" w:sz="0" w:space="0" w:color="auto"/>
        <w:bottom w:val="none" w:sz="0" w:space="0" w:color="auto"/>
        <w:right w:val="none" w:sz="0" w:space="0" w:color="auto"/>
      </w:divBdr>
    </w:div>
    <w:div w:id="327635882">
      <w:bodyDiv w:val="1"/>
      <w:marLeft w:val="0"/>
      <w:marRight w:val="0"/>
      <w:marTop w:val="0"/>
      <w:marBottom w:val="0"/>
      <w:divBdr>
        <w:top w:val="none" w:sz="0" w:space="0" w:color="auto"/>
        <w:left w:val="none" w:sz="0" w:space="0" w:color="auto"/>
        <w:bottom w:val="none" w:sz="0" w:space="0" w:color="auto"/>
        <w:right w:val="none" w:sz="0" w:space="0" w:color="auto"/>
      </w:divBdr>
    </w:div>
    <w:div w:id="366415578">
      <w:bodyDiv w:val="1"/>
      <w:marLeft w:val="0"/>
      <w:marRight w:val="0"/>
      <w:marTop w:val="0"/>
      <w:marBottom w:val="0"/>
      <w:divBdr>
        <w:top w:val="none" w:sz="0" w:space="0" w:color="auto"/>
        <w:left w:val="none" w:sz="0" w:space="0" w:color="auto"/>
        <w:bottom w:val="none" w:sz="0" w:space="0" w:color="auto"/>
        <w:right w:val="none" w:sz="0" w:space="0" w:color="auto"/>
      </w:divBdr>
    </w:div>
    <w:div w:id="373238818">
      <w:bodyDiv w:val="1"/>
      <w:marLeft w:val="0"/>
      <w:marRight w:val="0"/>
      <w:marTop w:val="0"/>
      <w:marBottom w:val="0"/>
      <w:divBdr>
        <w:top w:val="none" w:sz="0" w:space="0" w:color="auto"/>
        <w:left w:val="none" w:sz="0" w:space="0" w:color="auto"/>
        <w:bottom w:val="none" w:sz="0" w:space="0" w:color="auto"/>
        <w:right w:val="none" w:sz="0" w:space="0" w:color="auto"/>
      </w:divBdr>
    </w:div>
    <w:div w:id="395126781">
      <w:bodyDiv w:val="1"/>
      <w:marLeft w:val="0"/>
      <w:marRight w:val="0"/>
      <w:marTop w:val="0"/>
      <w:marBottom w:val="0"/>
      <w:divBdr>
        <w:top w:val="none" w:sz="0" w:space="0" w:color="auto"/>
        <w:left w:val="none" w:sz="0" w:space="0" w:color="auto"/>
        <w:bottom w:val="none" w:sz="0" w:space="0" w:color="auto"/>
        <w:right w:val="none" w:sz="0" w:space="0" w:color="auto"/>
      </w:divBdr>
    </w:div>
    <w:div w:id="478546361">
      <w:bodyDiv w:val="1"/>
      <w:marLeft w:val="0"/>
      <w:marRight w:val="0"/>
      <w:marTop w:val="0"/>
      <w:marBottom w:val="0"/>
      <w:divBdr>
        <w:top w:val="none" w:sz="0" w:space="0" w:color="auto"/>
        <w:left w:val="none" w:sz="0" w:space="0" w:color="auto"/>
        <w:bottom w:val="none" w:sz="0" w:space="0" w:color="auto"/>
        <w:right w:val="none" w:sz="0" w:space="0" w:color="auto"/>
      </w:divBdr>
    </w:div>
    <w:div w:id="512645860">
      <w:bodyDiv w:val="1"/>
      <w:marLeft w:val="0"/>
      <w:marRight w:val="0"/>
      <w:marTop w:val="0"/>
      <w:marBottom w:val="0"/>
      <w:divBdr>
        <w:top w:val="none" w:sz="0" w:space="0" w:color="auto"/>
        <w:left w:val="none" w:sz="0" w:space="0" w:color="auto"/>
        <w:bottom w:val="none" w:sz="0" w:space="0" w:color="auto"/>
        <w:right w:val="none" w:sz="0" w:space="0" w:color="auto"/>
      </w:divBdr>
    </w:div>
    <w:div w:id="544874226">
      <w:bodyDiv w:val="1"/>
      <w:marLeft w:val="0"/>
      <w:marRight w:val="0"/>
      <w:marTop w:val="0"/>
      <w:marBottom w:val="0"/>
      <w:divBdr>
        <w:top w:val="none" w:sz="0" w:space="0" w:color="auto"/>
        <w:left w:val="none" w:sz="0" w:space="0" w:color="auto"/>
        <w:bottom w:val="none" w:sz="0" w:space="0" w:color="auto"/>
        <w:right w:val="none" w:sz="0" w:space="0" w:color="auto"/>
      </w:divBdr>
    </w:div>
    <w:div w:id="558369900">
      <w:bodyDiv w:val="1"/>
      <w:marLeft w:val="0"/>
      <w:marRight w:val="0"/>
      <w:marTop w:val="0"/>
      <w:marBottom w:val="0"/>
      <w:divBdr>
        <w:top w:val="none" w:sz="0" w:space="0" w:color="auto"/>
        <w:left w:val="none" w:sz="0" w:space="0" w:color="auto"/>
        <w:bottom w:val="none" w:sz="0" w:space="0" w:color="auto"/>
        <w:right w:val="none" w:sz="0" w:space="0" w:color="auto"/>
      </w:divBdr>
    </w:div>
    <w:div w:id="584656296">
      <w:bodyDiv w:val="1"/>
      <w:marLeft w:val="0"/>
      <w:marRight w:val="0"/>
      <w:marTop w:val="0"/>
      <w:marBottom w:val="0"/>
      <w:divBdr>
        <w:top w:val="none" w:sz="0" w:space="0" w:color="auto"/>
        <w:left w:val="none" w:sz="0" w:space="0" w:color="auto"/>
        <w:bottom w:val="none" w:sz="0" w:space="0" w:color="auto"/>
        <w:right w:val="none" w:sz="0" w:space="0" w:color="auto"/>
      </w:divBdr>
    </w:div>
    <w:div w:id="585697145">
      <w:bodyDiv w:val="1"/>
      <w:marLeft w:val="0"/>
      <w:marRight w:val="0"/>
      <w:marTop w:val="0"/>
      <w:marBottom w:val="0"/>
      <w:divBdr>
        <w:top w:val="none" w:sz="0" w:space="0" w:color="auto"/>
        <w:left w:val="none" w:sz="0" w:space="0" w:color="auto"/>
        <w:bottom w:val="none" w:sz="0" w:space="0" w:color="auto"/>
        <w:right w:val="none" w:sz="0" w:space="0" w:color="auto"/>
      </w:divBdr>
    </w:div>
    <w:div w:id="639308109">
      <w:bodyDiv w:val="1"/>
      <w:marLeft w:val="0"/>
      <w:marRight w:val="0"/>
      <w:marTop w:val="0"/>
      <w:marBottom w:val="0"/>
      <w:divBdr>
        <w:top w:val="none" w:sz="0" w:space="0" w:color="auto"/>
        <w:left w:val="none" w:sz="0" w:space="0" w:color="auto"/>
        <w:bottom w:val="none" w:sz="0" w:space="0" w:color="auto"/>
        <w:right w:val="none" w:sz="0" w:space="0" w:color="auto"/>
      </w:divBdr>
    </w:div>
    <w:div w:id="713315137">
      <w:bodyDiv w:val="1"/>
      <w:marLeft w:val="0"/>
      <w:marRight w:val="0"/>
      <w:marTop w:val="0"/>
      <w:marBottom w:val="0"/>
      <w:divBdr>
        <w:top w:val="none" w:sz="0" w:space="0" w:color="auto"/>
        <w:left w:val="none" w:sz="0" w:space="0" w:color="auto"/>
        <w:bottom w:val="none" w:sz="0" w:space="0" w:color="auto"/>
        <w:right w:val="none" w:sz="0" w:space="0" w:color="auto"/>
      </w:divBdr>
    </w:div>
    <w:div w:id="830102502">
      <w:bodyDiv w:val="1"/>
      <w:marLeft w:val="0"/>
      <w:marRight w:val="0"/>
      <w:marTop w:val="0"/>
      <w:marBottom w:val="0"/>
      <w:divBdr>
        <w:top w:val="none" w:sz="0" w:space="0" w:color="auto"/>
        <w:left w:val="none" w:sz="0" w:space="0" w:color="auto"/>
        <w:bottom w:val="none" w:sz="0" w:space="0" w:color="auto"/>
        <w:right w:val="none" w:sz="0" w:space="0" w:color="auto"/>
      </w:divBdr>
    </w:div>
    <w:div w:id="853690405">
      <w:bodyDiv w:val="1"/>
      <w:marLeft w:val="0"/>
      <w:marRight w:val="0"/>
      <w:marTop w:val="0"/>
      <w:marBottom w:val="0"/>
      <w:divBdr>
        <w:top w:val="none" w:sz="0" w:space="0" w:color="auto"/>
        <w:left w:val="none" w:sz="0" w:space="0" w:color="auto"/>
        <w:bottom w:val="none" w:sz="0" w:space="0" w:color="auto"/>
        <w:right w:val="none" w:sz="0" w:space="0" w:color="auto"/>
      </w:divBdr>
    </w:div>
    <w:div w:id="866337142">
      <w:bodyDiv w:val="1"/>
      <w:marLeft w:val="0"/>
      <w:marRight w:val="0"/>
      <w:marTop w:val="0"/>
      <w:marBottom w:val="0"/>
      <w:divBdr>
        <w:top w:val="none" w:sz="0" w:space="0" w:color="auto"/>
        <w:left w:val="none" w:sz="0" w:space="0" w:color="auto"/>
        <w:bottom w:val="none" w:sz="0" w:space="0" w:color="auto"/>
        <w:right w:val="none" w:sz="0" w:space="0" w:color="auto"/>
      </w:divBdr>
    </w:div>
    <w:div w:id="875628096">
      <w:bodyDiv w:val="1"/>
      <w:marLeft w:val="0"/>
      <w:marRight w:val="0"/>
      <w:marTop w:val="0"/>
      <w:marBottom w:val="0"/>
      <w:divBdr>
        <w:top w:val="none" w:sz="0" w:space="0" w:color="auto"/>
        <w:left w:val="none" w:sz="0" w:space="0" w:color="auto"/>
        <w:bottom w:val="none" w:sz="0" w:space="0" w:color="auto"/>
        <w:right w:val="none" w:sz="0" w:space="0" w:color="auto"/>
      </w:divBdr>
    </w:div>
    <w:div w:id="880940161">
      <w:bodyDiv w:val="1"/>
      <w:marLeft w:val="0"/>
      <w:marRight w:val="0"/>
      <w:marTop w:val="0"/>
      <w:marBottom w:val="0"/>
      <w:divBdr>
        <w:top w:val="none" w:sz="0" w:space="0" w:color="auto"/>
        <w:left w:val="none" w:sz="0" w:space="0" w:color="auto"/>
        <w:bottom w:val="none" w:sz="0" w:space="0" w:color="auto"/>
        <w:right w:val="none" w:sz="0" w:space="0" w:color="auto"/>
      </w:divBdr>
    </w:div>
    <w:div w:id="888110154">
      <w:bodyDiv w:val="1"/>
      <w:marLeft w:val="0"/>
      <w:marRight w:val="0"/>
      <w:marTop w:val="0"/>
      <w:marBottom w:val="0"/>
      <w:divBdr>
        <w:top w:val="none" w:sz="0" w:space="0" w:color="auto"/>
        <w:left w:val="none" w:sz="0" w:space="0" w:color="auto"/>
        <w:bottom w:val="none" w:sz="0" w:space="0" w:color="auto"/>
        <w:right w:val="none" w:sz="0" w:space="0" w:color="auto"/>
      </w:divBdr>
      <w:divsChild>
        <w:div w:id="616760412">
          <w:marLeft w:val="0"/>
          <w:marRight w:val="0"/>
          <w:marTop w:val="0"/>
          <w:marBottom w:val="0"/>
          <w:divBdr>
            <w:top w:val="none" w:sz="0" w:space="0" w:color="auto"/>
            <w:left w:val="none" w:sz="0" w:space="0" w:color="auto"/>
            <w:bottom w:val="none" w:sz="0" w:space="0" w:color="auto"/>
            <w:right w:val="none" w:sz="0" w:space="0" w:color="auto"/>
          </w:divBdr>
        </w:div>
      </w:divsChild>
    </w:div>
    <w:div w:id="892235894">
      <w:bodyDiv w:val="1"/>
      <w:marLeft w:val="0"/>
      <w:marRight w:val="0"/>
      <w:marTop w:val="0"/>
      <w:marBottom w:val="0"/>
      <w:divBdr>
        <w:top w:val="none" w:sz="0" w:space="0" w:color="auto"/>
        <w:left w:val="none" w:sz="0" w:space="0" w:color="auto"/>
        <w:bottom w:val="none" w:sz="0" w:space="0" w:color="auto"/>
        <w:right w:val="none" w:sz="0" w:space="0" w:color="auto"/>
      </w:divBdr>
    </w:div>
    <w:div w:id="895775259">
      <w:bodyDiv w:val="1"/>
      <w:marLeft w:val="0"/>
      <w:marRight w:val="0"/>
      <w:marTop w:val="0"/>
      <w:marBottom w:val="0"/>
      <w:divBdr>
        <w:top w:val="none" w:sz="0" w:space="0" w:color="auto"/>
        <w:left w:val="none" w:sz="0" w:space="0" w:color="auto"/>
        <w:bottom w:val="none" w:sz="0" w:space="0" w:color="auto"/>
        <w:right w:val="none" w:sz="0" w:space="0" w:color="auto"/>
      </w:divBdr>
    </w:div>
    <w:div w:id="911085187">
      <w:bodyDiv w:val="1"/>
      <w:marLeft w:val="0"/>
      <w:marRight w:val="0"/>
      <w:marTop w:val="0"/>
      <w:marBottom w:val="0"/>
      <w:divBdr>
        <w:top w:val="none" w:sz="0" w:space="0" w:color="auto"/>
        <w:left w:val="none" w:sz="0" w:space="0" w:color="auto"/>
        <w:bottom w:val="none" w:sz="0" w:space="0" w:color="auto"/>
        <w:right w:val="none" w:sz="0" w:space="0" w:color="auto"/>
      </w:divBdr>
    </w:div>
    <w:div w:id="916600231">
      <w:bodyDiv w:val="1"/>
      <w:marLeft w:val="0"/>
      <w:marRight w:val="0"/>
      <w:marTop w:val="0"/>
      <w:marBottom w:val="0"/>
      <w:divBdr>
        <w:top w:val="none" w:sz="0" w:space="0" w:color="auto"/>
        <w:left w:val="none" w:sz="0" w:space="0" w:color="auto"/>
        <w:bottom w:val="none" w:sz="0" w:space="0" w:color="auto"/>
        <w:right w:val="none" w:sz="0" w:space="0" w:color="auto"/>
      </w:divBdr>
    </w:div>
    <w:div w:id="927470823">
      <w:bodyDiv w:val="1"/>
      <w:marLeft w:val="0"/>
      <w:marRight w:val="0"/>
      <w:marTop w:val="0"/>
      <w:marBottom w:val="0"/>
      <w:divBdr>
        <w:top w:val="none" w:sz="0" w:space="0" w:color="auto"/>
        <w:left w:val="none" w:sz="0" w:space="0" w:color="auto"/>
        <w:bottom w:val="none" w:sz="0" w:space="0" w:color="auto"/>
        <w:right w:val="none" w:sz="0" w:space="0" w:color="auto"/>
      </w:divBdr>
    </w:div>
    <w:div w:id="953902813">
      <w:bodyDiv w:val="1"/>
      <w:marLeft w:val="0"/>
      <w:marRight w:val="0"/>
      <w:marTop w:val="0"/>
      <w:marBottom w:val="0"/>
      <w:divBdr>
        <w:top w:val="none" w:sz="0" w:space="0" w:color="auto"/>
        <w:left w:val="none" w:sz="0" w:space="0" w:color="auto"/>
        <w:bottom w:val="none" w:sz="0" w:space="0" w:color="auto"/>
        <w:right w:val="none" w:sz="0" w:space="0" w:color="auto"/>
      </w:divBdr>
    </w:div>
    <w:div w:id="955912866">
      <w:bodyDiv w:val="1"/>
      <w:marLeft w:val="0"/>
      <w:marRight w:val="0"/>
      <w:marTop w:val="0"/>
      <w:marBottom w:val="0"/>
      <w:divBdr>
        <w:top w:val="none" w:sz="0" w:space="0" w:color="auto"/>
        <w:left w:val="none" w:sz="0" w:space="0" w:color="auto"/>
        <w:bottom w:val="none" w:sz="0" w:space="0" w:color="auto"/>
        <w:right w:val="none" w:sz="0" w:space="0" w:color="auto"/>
      </w:divBdr>
    </w:div>
    <w:div w:id="963997906">
      <w:bodyDiv w:val="1"/>
      <w:marLeft w:val="0"/>
      <w:marRight w:val="0"/>
      <w:marTop w:val="0"/>
      <w:marBottom w:val="0"/>
      <w:divBdr>
        <w:top w:val="none" w:sz="0" w:space="0" w:color="auto"/>
        <w:left w:val="none" w:sz="0" w:space="0" w:color="auto"/>
        <w:bottom w:val="none" w:sz="0" w:space="0" w:color="auto"/>
        <w:right w:val="none" w:sz="0" w:space="0" w:color="auto"/>
      </w:divBdr>
    </w:div>
    <w:div w:id="1006517776">
      <w:bodyDiv w:val="1"/>
      <w:marLeft w:val="0"/>
      <w:marRight w:val="0"/>
      <w:marTop w:val="0"/>
      <w:marBottom w:val="0"/>
      <w:divBdr>
        <w:top w:val="none" w:sz="0" w:space="0" w:color="auto"/>
        <w:left w:val="none" w:sz="0" w:space="0" w:color="auto"/>
        <w:bottom w:val="none" w:sz="0" w:space="0" w:color="auto"/>
        <w:right w:val="none" w:sz="0" w:space="0" w:color="auto"/>
      </w:divBdr>
    </w:div>
    <w:div w:id="1008100650">
      <w:bodyDiv w:val="1"/>
      <w:marLeft w:val="0"/>
      <w:marRight w:val="0"/>
      <w:marTop w:val="0"/>
      <w:marBottom w:val="0"/>
      <w:divBdr>
        <w:top w:val="none" w:sz="0" w:space="0" w:color="auto"/>
        <w:left w:val="none" w:sz="0" w:space="0" w:color="auto"/>
        <w:bottom w:val="none" w:sz="0" w:space="0" w:color="auto"/>
        <w:right w:val="none" w:sz="0" w:space="0" w:color="auto"/>
      </w:divBdr>
    </w:div>
    <w:div w:id="1077746475">
      <w:bodyDiv w:val="1"/>
      <w:marLeft w:val="0"/>
      <w:marRight w:val="0"/>
      <w:marTop w:val="0"/>
      <w:marBottom w:val="0"/>
      <w:divBdr>
        <w:top w:val="none" w:sz="0" w:space="0" w:color="auto"/>
        <w:left w:val="none" w:sz="0" w:space="0" w:color="auto"/>
        <w:bottom w:val="none" w:sz="0" w:space="0" w:color="auto"/>
        <w:right w:val="none" w:sz="0" w:space="0" w:color="auto"/>
      </w:divBdr>
    </w:div>
    <w:div w:id="1110007265">
      <w:bodyDiv w:val="1"/>
      <w:marLeft w:val="0"/>
      <w:marRight w:val="0"/>
      <w:marTop w:val="0"/>
      <w:marBottom w:val="0"/>
      <w:divBdr>
        <w:top w:val="none" w:sz="0" w:space="0" w:color="auto"/>
        <w:left w:val="none" w:sz="0" w:space="0" w:color="auto"/>
        <w:bottom w:val="none" w:sz="0" w:space="0" w:color="auto"/>
        <w:right w:val="none" w:sz="0" w:space="0" w:color="auto"/>
      </w:divBdr>
      <w:divsChild>
        <w:div w:id="507646636">
          <w:marLeft w:val="0"/>
          <w:marRight w:val="0"/>
          <w:marTop w:val="0"/>
          <w:marBottom w:val="0"/>
          <w:divBdr>
            <w:top w:val="none" w:sz="0" w:space="0" w:color="auto"/>
            <w:left w:val="none" w:sz="0" w:space="0" w:color="auto"/>
            <w:bottom w:val="none" w:sz="0" w:space="0" w:color="auto"/>
            <w:right w:val="none" w:sz="0" w:space="0" w:color="auto"/>
          </w:divBdr>
        </w:div>
        <w:div w:id="1793790759">
          <w:marLeft w:val="0"/>
          <w:marRight w:val="0"/>
          <w:marTop w:val="0"/>
          <w:marBottom w:val="0"/>
          <w:divBdr>
            <w:top w:val="none" w:sz="0" w:space="0" w:color="auto"/>
            <w:left w:val="none" w:sz="0" w:space="0" w:color="auto"/>
            <w:bottom w:val="none" w:sz="0" w:space="0" w:color="auto"/>
            <w:right w:val="none" w:sz="0" w:space="0" w:color="auto"/>
          </w:divBdr>
        </w:div>
      </w:divsChild>
    </w:div>
    <w:div w:id="1157381950">
      <w:bodyDiv w:val="1"/>
      <w:marLeft w:val="0"/>
      <w:marRight w:val="0"/>
      <w:marTop w:val="0"/>
      <w:marBottom w:val="0"/>
      <w:divBdr>
        <w:top w:val="none" w:sz="0" w:space="0" w:color="auto"/>
        <w:left w:val="none" w:sz="0" w:space="0" w:color="auto"/>
        <w:bottom w:val="none" w:sz="0" w:space="0" w:color="auto"/>
        <w:right w:val="none" w:sz="0" w:space="0" w:color="auto"/>
      </w:divBdr>
    </w:div>
    <w:div w:id="1176573338">
      <w:bodyDiv w:val="1"/>
      <w:marLeft w:val="0"/>
      <w:marRight w:val="0"/>
      <w:marTop w:val="0"/>
      <w:marBottom w:val="0"/>
      <w:divBdr>
        <w:top w:val="none" w:sz="0" w:space="0" w:color="auto"/>
        <w:left w:val="none" w:sz="0" w:space="0" w:color="auto"/>
        <w:bottom w:val="none" w:sz="0" w:space="0" w:color="auto"/>
        <w:right w:val="none" w:sz="0" w:space="0" w:color="auto"/>
      </w:divBdr>
    </w:div>
    <w:div w:id="1182860368">
      <w:bodyDiv w:val="1"/>
      <w:marLeft w:val="0"/>
      <w:marRight w:val="0"/>
      <w:marTop w:val="0"/>
      <w:marBottom w:val="0"/>
      <w:divBdr>
        <w:top w:val="none" w:sz="0" w:space="0" w:color="auto"/>
        <w:left w:val="none" w:sz="0" w:space="0" w:color="auto"/>
        <w:bottom w:val="none" w:sz="0" w:space="0" w:color="auto"/>
        <w:right w:val="none" w:sz="0" w:space="0" w:color="auto"/>
      </w:divBdr>
    </w:div>
    <w:div w:id="1191259132">
      <w:bodyDiv w:val="1"/>
      <w:marLeft w:val="0"/>
      <w:marRight w:val="0"/>
      <w:marTop w:val="0"/>
      <w:marBottom w:val="0"/>
      <w:divBdr>
        <w:top w:val="none" w:sz="0" w:space="0" w:color="auto"/>
        <w:left w:val="none" w:sz="0" w:space="0" w:color="auto"/>
        <w:bottom w:val="none" w:sz="0" w:space="0" w:color="auto"/>
        <w:right w:val="none" w:sz="0" w:space="0" w:color="auto"/>
      </w:divBdr>
    </w:div>
    <w:div w:id="1206672329">
      <w:bodyDiv w:val="1"/>
      <w:marLeft w:val="0"/>
      <w:marRight w:val="0"/>
      <w:marTop w:val="0"/>
      <w:marBottom w:val="0"/>
      <w:divBdr>
        <w:top w:val="none" w:sz="0" w:space="0" w:color="auto"/>
        <w:left w:val="none" w:sz="0" w:space="0" w:color="auto"/>
        <w:bottom w:val="none" w:sz="0" w:space="0" w:color="auto"/>
        <w:right w:val="none" w:sz="0" w:space="0" w:color="auto"/>
      </w:divBdr>
    </w:div>
    <w:div w:id="1223516743">
      <w:bodyDiv w:val="1"/>
      <w:marLeft w:val="0"/>
      <w:marRight w:val="0"/>
      <w:marTop w:val="0"/>
      <w:marBottom w:val="0"/>
      <w:divBdr>
        <w:top w:val="none" w:sz="0" w:space="0" w:color="auto"/>
        <w:left w:val="none" w:sz="0" w:space="0" w:color="auto"/>
        <w:bottom w:val="none" w:sz="0" w:space="0" w:color="auto"/>
        <w:right w:val="none" w:sz="0" w:space="0" w:color="auto"/>
      </w:divBdr>
    </w:div>
    <w:div w:id="1241017812">
      <w:bodyDiv w:val="1"/>
      <w:marLeft w:val="0"/>
      <w:marRight w:val="0"/>
      <w:marTop w:val="0"/>
      <w:marBottom w:val="0"/>
      <w:divBdr>
        <w:top w:val="none" w:sz="0" w:space="0" w:color="auto"/>
        <w:left w:val="none" w:sz="0" w:space="0" w:color="auto"/>
        <w:bottom w:val="none" w:sz="0" w:space="0" w:color="auto"/>
        <w:right w:val="none" w:sz="0" w:space="0" w:color="auto"/>
      </w:divBdr>
    </w:div>
    <w:div w:id="1311208381">
      <w:bodyDiv w:val="1"/>
      <w:marLeft w:val="0"/>
      <w:marRight w:val="0"/>
      <w:marTop w:val="0"/>
      <w:marBottom w:val="0"/>
      <w:divBdr>
        <w:top w:val="none" w:sz="0" w:space="0" w:color="auto"/>
        <w:left w:val="none" w:sz="0" w:space="0" w:color="auto"/>
        <w:bottom w:val="none" w:sz="0" w:space="0" w:color="auto"/>
        <w:right w:val="none" w:sz="0" w:space="0" w:color="auto"/>
      </w:divBdr>
    </w:div>
    <w:div w:id="1400979327">
      <w:bodyDiv w:val="1"/>
      <w:marLeft w:val="0"/>
      <w:marRight w:val="0"/>
      <w:marTop w:val="0"/>
      <w:marBottom w:val="0"/>
      <w:divBdr>
        <w:top w:val="none" w:sz="0" w:space="0" w:color="auto"/>
        <w:left w:val="none" w:sz="0" w:space="0" w:color="auto"/>
        <w:bottom w:val="none" w:sz="0" w:space="0" w:color="auto"/>
        <w:right w:val="none" w:sz="0" w:space="0" w:color="auto"/>
      </w:divBdr>
    </w:div>
    <w:div w:id="1401252807">
      <w:bodyDiv w:val="1"/>
      <w:marLeft w:val="0"/>
      <w:marRight w:val="0"/>
      <w:marTop w:val="0"/>
      <w:marBottom w:val="0"/>
      <w:divBdr>
        <w:top w:val="none" w:sz="0" w:space="0" w:color="auto"/>
        <w:left w:val="none" w:sz="0" w:space="0" w:color="auto"/>
        <w:bottom w:val="none" w:sz="0" w:space="0" w:color="auto"/>
        <w:right w:val="none" w:sz="0" w:space="0" w:color="auto"/>
      </w:divBdr>
    </w:div>
    <w:div w:id="1414626718">
      <w:bodyDiv w:val="1"/>
      <w:marLeft w:val="0"/>
      <w:marRight w:val="0"/>
      <w:marTop w:val="0"/>
      <w:marBottom w:val="0"/>
      <w:divBdr>
        <w:top w:val="none" w:sz="0" w:space="0" w:color="auto"/>
        <w:left w:val="none" w:sz="0" w:space="0" w:color="auto"/>
        <w:bottom w:val="none" w:sz="0" w:space="0" w:color="auto"/>
        <w:right w:val="none" w:sz="0" w:space="0" w:color="auto"/>
      </w:divBdr>
    </w:div>
    <w:div w:id="1466924275">
      <w:bodyDiv w:val="1"/>
      <w:marLeft w:val="0"/>
      <w:marRight w:val="0"/>
      <w:marTop w:val="0"/>
      <w:marBottom w:val="0"/>
      <w:divBdr>
        <w:top w:val="none" w:sz="0" w:space="0" w:color="auto"/>
        <w:left w:val="none" w:sz="0" w:space="0" w:color="auto"/>
        <w:bottom w:val="none" w:sz="0" w:space="0" w:color="auto"/>
        <w:right w:val="none" w:sz="0" w:space="0" w:color="auto"/>
      </w:divBdr>
    </w:div>
    <w:div w:id="1467429950">
      <w:bodyDiv w:val="1"/>
      <w:marLeft w:val="0"/>
      <w:marRight w:val="0"/>
      <w:marTop w:val="0"/>
      <w:marBottom w:val="0"/>
      <w:divBdr>
        <w:top w:val="none" w:sz="0" w:space="0" w:color="auto"/>
        <w:left w:val="none" w:sz="0" w:space="0" w:color="auto"/>
        <w:bottom w:val="none" w:sz="0" w:space="0" w:color="auto"/>
        <w:right w:val="none" w:sz="0" w:space="0" w:color="auto"/>
      </w:divBdr>
    </w:div>
    <w:div w:id="1477458079">
      <w:bodyDiv w:val="1"/>
      <w:marLeft w:val="0"/>
      <w:marRight w:val="0"/>
      <w:marTop w:val="0"/>
      <w:marBottom w:val="0"/>
      <w:divBdr>
        <w:top w:val="none" w:sz="0" w:space="0" w:color="auto"/>
        <w:left w:val="none" w:sz="0" w:space="0" w:color="auto"/>
        <w:bottom w:val="none" w:sz="0" w:space="0" w:color="auto"/>
        <w:right w:val="none" w:sz="0" w:space="0" w:color="auto"/>
      </w:divBdr>
    </w:div>
    <w:div w:id="1484587611">
      <w:bodyDiv w:val="1"/>
      <w:marLeft w:val="0"/>
      <w:marRight w:val="0"/>
      <w:marTop w:val="0"/>
      <w:marBottom w:val="0"/>
      <w:divBdr>
        <w:top w:val="none" w:sz="0" w:space="0" w:color="auto"/>
        <w:left w:val="none" w:sz="0" w:space="0" w:color="auto"/>
        <w:bottom w:val="none" w:sz="0" w:space="0" w:color="auto"/>
        <w:right w:val="none" w:sz="0" w:space="0" w:color="auto"/>
      </w:divBdr>
    </w:div>
    <w:div w:id="1526939131">
      <w:bodyDiv w:val="1"/>
      <w:marLeft w:val="0"/>
      <w:marRight w:val="0"/>
      <w:marTop w:val="0"/>
      <w:marBottom w:val="0"/>
      <w:divBdr>
        <w:top w:val="none" w:sz="0" w:space="0" w:color="auto"/>
        <w:left w:val="none" w:sz="0" w:space="0" w:color="auto"/>
        <w:bottom w:val="none" w:sz="0" w:space="0" w:color="auto"/>
        <w:right w:val="none" w:sz="0" w:space="0" w:color="auto"/>
      </w:divBdr>
    </w:div>
    <w:div w:id="1559591433">
      <w:bodyDiv w:val="1"/>
      <w:marLeft w:val="0"/>
      <w:marRight w:val="0"/>
      <w:marTop w:val="0"/>
      <w:marBottom w:val="0"/>
      <w:divBdr>
        <w:top w:val="none" w:sz="0" w:space="0" w:color="auto"/>
        <w:left w:val="none" w:sz="0" w:space="0" w:color="auto"/>
        <w:bottom w:val="none" w:sz="0" w:space="0" w:color="auto"/>
        <w:right w:val="none" w:sz="0" w:space="0" w:color="auto"/>
      </w:divBdr>
    </w:div>
    <w:div w:id="1612086321">
      <w:bodyDiv w:val="1"/>
      <w:marLeft w:val="0"/>
      <w:marRight w:val="0"/>
      <w:marTop w:val="0"/>
      <w:marBottom w:val="0"/>
      <w:divBdr>
        <w:top w:val="none" w:sz="0" w:space="0" w:color="auto"/>
        <w:left w:val="none" w:sz="0" w:space="0" w:color="auto"/>
        <w:bottom w:val="none" w:sz="0" w:space="0" w:color="auto"/>
        <w:right w:val="none" w:sz="0" w:space="0" w:color="auto"/>
      </w:divBdr>
    </w:div>
    <w:div w:id="1698575892">
      <w:bodyDiv w:val="1"/>
      <w:marLeft w:val="0"/>
      <w:marRight w:val="0"/>
      <w:marTop w:val="0"/>
      <w:marBottom w:val="0"/>
      <w:divBdr>
        <w:top w:val="none" w:sz="0" w:space="0" w:color="auto"/>
        <w:left w:val="none" w:sz="0" w:space="0" w:color="auto"/>
        <w:bottom w:val="none" w:sz="0" w:space="0" w:color="auto"/>
        <w:right w:val="none" w:sz="0" w:space="0" w:color="auto"/>
      </w:divBdr>
    </w:div>
    <w:div w:id="1753892096">
      <w:bodyDiv w:val="1"/>
      <w:marLeft w:val="0"/>
      <w:marRight w:val="0"/>
      <w:marTop w:val="0"/>
      <w:marBottom w:val="0"/>
      <w:divBdr>
        <w:top w:val="none" w:sz="0" w:space="0" w:color="auto"/>
        <w:left w:val="none" w:sz="0" w:space="0" w:color="auto"/>
        <w:bottom w:val="none" w:sz="0" w:space="0" w:color="auto"/>
        <w:right w:val="none" w:sz="0" w:space="0" w:color="auto"/>
      </w:divBdr>
    </w:div>
    <w:div w:id="1780374159">
      <w:bodyDiv w:val="1"/>
      <w:marLeft w:val="0"/>
      <w:marRight w:val="0"/>
      <w:marTop w:val="0"/>
      <w:marBottom w:val="0"/>
      <w:divBdr>
        <w:top w:val="none" w:sz="0" w:space="0" w:color="auto"/>
        <w:left w:val="none" w:sz="0" w:space="0" w:color="auto"/>
        <w:bottom w:val="none" w:sz="0" w:space="0" w:color="auto"/>
        <w:right w:val="none" w:sz="0" w:space="0" w:color="auto"/>
      </w:divBdr>
    </w:div>
    <w:div w:id="1791581447">
      <w:bodyDiv w:val="1"/>
      <w:marLeft w:val="0"/>
      <w:marRight w:val="0"/>
      <w:marTop w:val="0"/>
      <w:marBottom w:val="0"/>
      <w:divBdr>
        <w:top w:val="none" w:sz="0" w:space="0" w:color="auto"/>
        <w:left w:val="none" w:sz="0" w:space="0" w:color="auto"/>
        <w:bottom w:val="none" w:sz="0" w:space="0" w:color="auto"/>
        <w:right w:val="none" w:sz="0" w:space="0" w:color="auto"/>
      </w:divBdr>
    </w:div>
    <w:div w:id="1828931612">
      <w:bodyDiv w:val="1"/>
      <w:marLeft w:val="0"/>
      <w:marRight w:val="0"/>
      <w:marTop w:val="0"/>
      <w:marBottom w:val="0"/>
      <w:divBdr>
        <w:top w:val="none" w:sz="0" w:space="0" w:color="auto"/>
        <w:left w:val="none" w:sz="0" w:space="0" w:color="auto"/>
        <w:bottom w:val="none" w:sz="0" w:space="0" w:color="auto"/>
        <w:right w:val="none" w:sz="0" w:space="0" w:color="auto"/>
      </w:divBdr>
    </w:div>
    <w:div w:id="1847014595">
      <w:bodyDiv w:val="1"/>
      <w:marLeft w:val="0"/>
      <w:marRight w:val="0"/>
      <w:marTop w:val="0"/>
      <w:marBottom w:val="0"/>
      <w:divBdr>
        <w:top w:val="none" w:sz="0" w:space="0" w:color="auto"/>
        <w:left w:val="none" w:sz="0" w:space="0" w:color="auto"/>
        <w:bottom w:val="none" w:sz="0" w:space="0" w:color="auto"/>
        <w:right w:val="none" w:sz="0" w:space="0" w:color="auto"/>
      </w:divBdr>
    </w:div>
    <w:div w:id="1880703566">
      <w:bodyDiv w:val="1"/>
      <w:marLeft w:val="0"/>
      <w:marRight w:val="0"/>
      <w:marTop w:val="0"/>
      <w:marBottom w:val="0"/>
      <w:divBdr>
        <w:top w:val="none" w:sz="0" w:space="0" w:color="auto"/>
        <w:left w:val="none" w:sz="0" w:space="0" w:color="auto"/>
        <w:bottom w:val="none" w:sz="0" w:space="0" w:color="auto"/>
        <w:right w:val="none" w:sz="0" w:space="0" w:color="auto"/>
      </w:divBdr>
    </w:div>
    <w:div w:id="1930696635">
      <w:bodyDiv w:val="1"/>
      <w:marLeft w:val="0"/>
      <w:marRight w:val="0"/>
      <w:marTop w:val="0"/>
      <w:marBottom w:val="0"/>
      <w:divBdr>
        <w:top w:val="none" w:sz="0" w:space="0" w:color="auto"/>
        <w:left w:val="none" w:sz="0" w:space="0" w:color="auto"/>
        <w:bottom w:val="none" w:sz="0" w:space="0" w:color="auto"/>
        <w:right w:val="none" w:sz="0" w:space="0" w:color="auto"/>
      </w:divBdr>
    </w:div>
    <w:div w:id="1954166931">
      <w:bodyDiv w:val="1"/>
      <w:marLeft w:val="0"/>
      <w:marRight w:val="0"/>
      <w:marTop w:val="0"/>
      <w:marBottom w:val="0"/>
      <w:divBdr>
        <w:top w:val="none" w:sz="0" w:space="0" w:color="auto"/>
        <w:left w:val="none" w:sz="0" w:space="0" w:color="auto"/>
        <w:bottom w:val="none" w:sz="0" w:space="0" w:color="auto"/>
        <w:right w:val="none" w:sz="0" w:space="0" w:color="auto"/>
      </w:divBdr>
    </w:div>
    <w:div w:id="1958677847">
      <w:bodyDiv w:val="1"/>
      <w:marLeft w:val="0"/>
      <w:marRight w:val="0"/>
      <w:marTop w:val="0"/>
      <w:marBottom w:val="0"/>
      <w:divBdr>
        <w:top w:val="none" w:sz="0" w:space="0" w:color="auto"/>
        <w:left w:val="none" w:sz="0" w:space="0" w:color="auto"/>
        <w:bottom w:val="none" w:sz="0" w:space="0" w:color="auto"/>
        <w:right w:val="none" w:sz="0" w:space="0" w:color="auto"/>
      </w:divBdr>
    </w:div>
    <w:div w:id="1984843057">
      <w:bodyDiv w:val="1"/>
      <w:marLeft w:val="0"/>
      <w:marRight w:val="0"/>
      <w:marTop w:val="0"/>
      <w:marBottom w:val="0"/>
      <w:divBdr>
        <w:top w:val="none" w:sz="0" w:space="0" w:color="auto"/>
        <w:left w:val="none" w:sz="0" w:space="0" w:color="auto"/>
        <w:bottom w:val="none" w:sz="0" w:space="0" w:color="auto"/>
        <w:right w:val="none" w:sz="0" w:space="0" w:color="auto"/>
      </w:divBdr>
    </w:div>
    <w:div w:id="2010786771">
      <w:bodyDiv w:val="1"/>
      <w:marLeft w:val="0"/>
      <w:marRight w:val="0"/>
      <w:marTop w:val="0"/>
      <w:marBottom w:val="0"/>
      <w:divBdr>
        <w:top w:val="none" w:sz="0" w:space="0" w:color="auto"/>
        <w:left w:val="none" w:sz="0" w:space="0" w:color="auto"/>
        <w:bottom w:val="none" w:sz="0" w:space="0" w:color="auto"/>
        <w:right w:val="none" w:sz="0" w:space="0" w:color="auto"/>
      </w:divBdr>
    </w:div>
    <w:div w:id="2037851496">
      <w:bodyDiv w:val="1"/>
      <w:marLeft w:val="0"/>
      <w:marRight w:val="0"/>
      <w:marTop w:val="0"/>
      <w:marBottom w:val="0"/>
      <w:divBdr>
        <w:top w:val="none" w:sz="0" w:space="0" w:color="auto"/>
        <w:left w:val="none" w:sz="0" w:space="0" w:color="auto"/>
        <w:bottom w:val="none" w:sz="0" w:space="0" w:color="auto"/>
        <w:right w:val="none" w:sz="0" w:space="0" w:color="auto"/>
      </w:divBdr>
    </w:div>
    <w:div w:id="2084064694">
      <w:bodyDiv w:val="1"/>
      <w:marLeft w:val="0"/>
      <w:marRight w:val="0"/>
      <w:marTop w:val="0"/>
      <w:marBottom w:val="0"/>
      <w:divBdr>
        <w:top w:val="none" w:sz="0" w:space="0" w:color="auto"/>
        <w:left w:val="none" w:sz="0" w:space="0" w:color="auto"/>
        <w:bottom w:val="none" w:sz="0" w:space="0" w:color="auto"/>
        <w:right w:val="none" w:sz="0" w:space="0" w:color="auto"/>
      </w:divBdr>
      <w:divsChild>
        <w:div w:id="117334668">
          <w:marLeft w:val="0"/>
          <w:marRight w:val="0"/>
          <w:marTop w:val="0"/>
          <w:marBottom w:val="0"/>
          <w:divBdr>
            <w:top w:val="none" w:sz="0" w:space="0" w:color="auto"/>
            <w:left w:val="none" w:sz="0" w:space="0" w:color="auto"/>
            <w:bottom w:val="none" w:sz="0" w:space="0" w:color="auto"/>
            <w:right w:val="none" w:sz="0" w:space="0" w:color="auto"/>
          </w:divBdr>
        </w:div>
        <w:div w:id="1122728394">
          <w:marLeft w:val="0"/>
          <w:marRight w:val="0"/>
          <w:marTop w:val="0"/>
          <w:marBottom w:val="0"/>
          <w:divBdr>
            <w:top w:val="none" w:sz="0" w:space="0" w:color="auto"/>
            <w:left w:val="none" w:sz="0" w:space="0" w:color="auto"/>
            <w:bottom w:val="none" w:sz="0" w:space="0" w:color="auto"/>
            <w:right w:val="none" w:sz="0" w:space="0" w:color="auto"/>
          </w:divBdr>
        </w:div>
        <w:div w:id="1435591356">
          <w:marLeft w:val="0"/>
          <w:marRight w:val="0"/>
          <w:marTop w:val="0"/>
          <w:marBottom w:val="0"/>
          <w:divBdr>
            <w:top w:val="none" w:sz="0" w:space="0" w:color="auto"/>
            <w:left w:val="none" w:sz="0" w:space="0" w:color="auto"/>
            <w:bottom w:val="none" w:sz="0" w:space="0" w:color="auto"/>
            <w:right w:val="none" w:sz="0" w:space="0" w:color="auto"/>
          </w:divBdr>
        </w:div>
        <w:div w:id="1519999837">
          <w:marLeft w:val="0"/>
          <w:marRight w:val="0"/>
          <w:marTop w:val="0"/>
          <w:marBottom w:val="0"/>
          <w:divBdr>
            <w:top w:val="none" w:sz="0" w:space="0" w:color="auto"/>
            <w:left w:val="none" w:sz="0" w:space="0" w:color="auto"/>
            <w:bottom w:val="none" w:sz="0" w:space="0" w:color="auto"/>
            <w:right w:val="none" w:sz="0" w:space="0" w:color="auto"/>
          </w:divBdr>
        </w:div>
        <w:div w:id="1211646273">
          <w:marLeft w:val="0"/>
          <w:marRight w:val="0"/>
          <w:marTop w:val="0"/>
          <w:marBottom w:val="0"/>
          <w:divBdr>
            <w:top w:val="none" w:sz="0" w:space="0" w:color="auto"/>
            <w:left w:val="none" w:sz="0" w:space="0" w:color="auto"/>
            <w:bottom w:val="none" w:sz="0" w:space="0" w:color="auto"/>
            <w:right w:val="none" w:sz="0" w:space="0" w:color="auto"/>
          </w:divBdr>
          <w:divsChild>
            <w:div w:id="616986618">
              <w:marLeft w:val="0"/>
              <w:marRight w:val="0"/>
              <w:marTop w:val="0"/>
              <w:marBottom w:val="0"/>
              <w:divBdr>
                <w:top w:val="none" w:sz="0" w:space="0" w:color="auto"/>
                <w:left w:val="none" w:sz="0" w:space="0" w:color="auto"/>
                <w:bottom w:val="none" w:sz="0" w:space="0" w:color="auto"/>
                <w:right w:val="none" w:sz="0" w:space="0" w:color="auto"/>
              </w:divBdr>
            </w:div>
            <w:div w:id="1866481395">
              <w:marLeft w:val="0"/>
              <w:marRight w:val="0"/>
              <w:marTop w:val="0"/>
              <w:marBottom w:val="0"/>
              <w:divBdr>
                <w:top w:val="none" w:sz="0" w:space="0" w:color="auto"/>
                <w:left w:val="none" w:sz="0" w:space="0" w:color="auto"/>
                <w:bottom w:val="none" w:sz="0" w:space="0" w:color="auto"/>
                <w:right w:val="none" w:sz="0" w:space="0" w:color="auto"/>
              </w:divBdr>
            </w:div>
            <w:div w:id="2118678127">
              <w:marLeft w:val="0"/>
              <w:marRight w:val="0"/>
              <w:marTop w:val="0"/>
              <w:marBottom w:val="0"/>
              <w:divBdr>
                <w:top w:val="none" w:sz="0" w:space="0" w:color="auto"/>
                <w:left w:val="none" w:sz="0" w:space="0" w:color="auto"/>
                <w:bottom w:val="none" w:sz="0" w:space="0" w:color="auto"/>
                <w:right w:val="none" w:sz="0" w:space="0" w:color="auto"/>
              </w:divBdr>
            </w:div>
            <w:div w:id="814950451">
              <w:marLeft w:val="0"/>
              <w:marRight w:val="0"/>
              <w:marTop w:val="0"/>
              <w:marBottom w:val="0"/>
              <w:divBdr>
                <w:top w:val="none" w:sz="0" w:space="0" w:color="auto"/>
                <w:left w:val="none" w:sz="0" w:space="0" w:color="auto"/>
                <w:bottom w:val="none" w:sz="0" w:space="0" w:color="auto"/>
                <w:right w:val="none" w:sz="0" w:space="0" w:color="auto"/>
              </w:divBdr>
            </w:div>
            <w:div w:id="980888569">
              <w:marLeft w:val="0"/>
              <w:marRight w:val="0"/>
              <w:marTop w:val="0"/>
              <w:marBottom w:val="0"/>
              <w:divBdr>
                <w:top w:val="none" w:sz="0" w:space="0" w:color="auto"/>
                <w:left w:val="none" w:sz="0" w:space="0" w:color="auto"/>
                <w:bottom w:val="none" w:sz="0" w:space="0" w:color="auto"/>
                <w:right w:val="none" w:sz="0" w:space="0" w:color="auto"/>
              </w:divBdr>
            </w:div>
            <w:div w:id="194580949">
              <w:marLeft w:val="0"/>
              <w:marRight w:val="0"/>
              <w:marTop w:val="0"/>
              <w:marBottom w:val="0"/>
              <w:divBdr>
                <w:top w:val="none" w:sz="0" w:space="0" w:color="auto"/>
                <w:left w:val="none" w:sz="0" w:space="0" w:color="auto"/>
                <w:bottom w:val="none" w:sz="0" w:space="0" w:color="auto"/>
                <w:right w:val="none" w:sz="0" w:space="0" w:color="auto"/>
              </w:divBdr>
            </w:div>
            <w:div w:id="525798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997700">
      <w:bodyDiv w:val="1"/>
      <w:marLeft w:val="0"/>
      <w:marRight w:val="0"/>
      <w:marTop w:val="0"/>
      <w:marBottom w:val="0"/>
      <w:divBdr>
        <w:top w:val="none" w:sz="0" w:space="0" w:color="auto"/>
        <w:left w:val="none" w:sz="0" w:space="0" w:color="auto"/>
        <w:bottom w:val="none" w:sz="0" w:space="0" w:color="auto"/>
        <w:right w:val="none" w:sz="0" w:space="0" w:color="auto"/>
      </w:divBdr>
    </w:div>
    <w:div w:id="2107966000">
      <w:bodyDiv w:val="1"/>
      <w:marLeft w:val="0"/>
      <w:marRight w:val="0"/>
      <w:marTop w:val="0"/>
      <w:marBottom w:val="0"/>
      <w:divBdr>
        <w:top w:val="none" w:sz="0" w:space="0" w:color="auto"/>
        <w:left w:val="none" w:sz="0" w:space="0" w:color="auto"/>
        <w:bottom w:val="none" w:sz="0" w:space="0" w:color="auto"/>
        <w:right w:val="none" w:sz="0" w:space="0" w:color="auto"/>
      </w:divBdr>
    </w:div>
    <w:div w:id="21366757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comments.xml.rels><?xml version="1.0" encoding="UTF-8" standalone="yes"?>
<Relationships xmlns="http://schemas.openxmlformats.org/package/2006/relationships"><Relationship Id="rId1" Type="http://schemas.openxmlformats.org/officeDocument/2006/relationships/hyperlink" Target="https://doi-org.proxy.library.cornell.edu/10.1016/0038-0717(92)90046-Z" TargetMode="External"/></Relationship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2.emf"/><Relationship Id="rId18" Type="http://schemas.openxmlformats.org/officeDocument/2006/relationships/image" Target="media/image7.emf"/><Relationship Id="rId26" Type="http://schemas.openxmlformats.org/officeDocument/2006/relationships/hyperlink" Target="https://www.annualreviews.org/doi/pdf/10.1146/annurev.mi.38.100184.002331?casa_token=XPSWg_8SjAQAAAAA:AqA0di4FKR0LxTDhKgoPF-38PkvJ6_w8qkbL5ljROwb09jkqfsSavJZXxBfj8mzUBa5Nv4rAvULXHA" TargetMode="External"/><Relationship Id="rId3" Type="http://schemas.openxmlformats.org/officeDocument/2006/relationships/styles" Target="styles.xml"/><Relationship Id="rId21" Type="http://schemas.openxmlformats.org/officeDocument/2006/relationships/hyperlink" Target="https://www.nsf.gov/bio/deb/debpersonnellist.xlsx" TargetMode="External"/><Relationship Id="rId7" Type="http://schemas.openxmlformats.org/officeDocument/2006/relationships/endnotes" Target="endnotes.xml"/><Relationship Id="rId12" Type="http://schemas.openxmlformats.org/officeDocument/2006/relationships/image" Target="media/image1.emf"/><Relationship Id="rId17" Type="http://schemas.openxmlformats.org/officeDocument/2006/relationships/image" Target="media/image6.png"/><Relationship Id="rId25" Type="http://schemas.openxmlformats.org/officeDocument/2006/relationships/hyperlink" Target="https://www.frontiersin.org/articles/10.3389/fmicb.2016.01144/full" TargetMode="External"/><Relationship Id="rId2" Type="http://schemas.openxmlformats.org/officeDocument/2006/relationships/numbering" Target="numbering.xml"/><Relationship Id="rId16" Type="http://schemas.openxmlformats.org/officeDocument/2006/relationships/image" Target="media/image5.jpeg"/><Relationship Id="rId20" Type="http://schemas.openxmlformats.org/officeDocument/2006/relationships/hyperlink" Target="https://nsf.gov/bfa/dias/policy/coa.jsp" TargetMode="External"/><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24" Type="http://schemas.openxmlformats.org/officeDocument/2006/relationships/hyperlink" Target="https://www.frontiersin.org/articles/10.3389/fmicb.2016.01144/full" TargetMode="Externa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hyperlink" Target="mailto:debtemplate@nsf.gov" TargetMode="External"/><Relationship Id="rId28" Type="http://schemas.openxmlformats.org/officeDocument/2006/relationships/footer" Target="footer2.xml"/><Relationship Id="rId10" Type="http://schemas.microsoft.com/office/2016/09/relationships/commentsIds" Target="commentsIds.xml"/><Relationship Id="rId19" Type="http://schemas.openxmlformats.org/officeDocument/2006/relationships/hyperlink" Target="https://www.nsf.gov/bio/biodmp.jsp" TargetMode="External"/><Relationship Id="rId31" Type="http://schemas.openxmlformats.org/officeDocument/2006/relationships/theme" Target="theme/theme1.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emf"/><Relationship Id="rId22" Type="http://schemas.openxmlformats.org/officeDocument/2006/relationships/hyperlink" Target="mailto:debtemplate@nsf.gov" TargetMode="External"/><Relationship Id="rId27" Type="http://schemas.openxmlformats.org/officeDocument/2006/relationships/footer" Target="footer1.xml"/><Relationship Id="rId30"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83AD2BD-3C49-B547-A81D-6AE01EEE6D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TotalTime>
  <Pages>26</Pages>
  <Words>38736</Words>
  <Characters>220796</Characters>
  <Application>Microsoft Office Word</Application>
  <DocSecurity>0</DocSecurity>
  <Lines>1839</Lines>
  <Paragraphs>518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259014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Lynch,Laurel</dc:creator>
  <cp:keywords/>
  <dc:description/>
  <cp:lastModifiedBy>Lynch,Laurel</cp:lastModifiedBy>
  <cp:revision>7</cp:revision>
  <cp:lastPrinted>2020-05-15T18:35:00Z</cp:lastPrinted>
  <dcterms:created xsi:type="dcterms:W3CDTF">2020-05-22T03:00:00Z</dcterms:created>
  <dcterms:modified xsi:type="dcterms:W3CDTF">2020-05-22T14:55:00Z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http://www.zotero.org/styles/acs-applied-materials-and-interfaces</vt:lpwstr>
  </property>
  <property fmtid="{D5CDD505-2E9C-101B-9397-08002B2CF9AE}" pid="3" name="Mendeley Recent Style Name 0_1">
    <vt:lpwstr>ACS Applied Materials &amp; Interfaces</vt:lpwstr>
  </property>
  <property fmtid="{D5CDD505-2E9C-101B-9397-08002B2CF9AE}" pid="4" name="Mendeley Recent Style Id 1_1">
    <vt:lpwstr>http://www.zotero.org/styles/american-chemical-society</vt:lpwstr>
  </property>
  <property fmtid="{D5CDD505-2E9C-101B-9397-08002B2CF9AE}" pid="5" name="Mendeley Recent Style Name 1_1">
    <vt:lpwstr>American Chemical Society</vt:lpwstr>
  </property>
  <property fmtid="{D5CDD505-2E9C-101B-9397-08002B2CF9AE}" pid="6" name="Mendeley Recent Style Id 2_1">
    <vt:lpwstr>http://www.zotero.org/styles/american-journal-of-agricultural-economics</vt:lpwstr>
  </property>
  <property fmtid="{D5CDD505-2E9C-101B-9397-08002B2CF9AE}" pid="7" name="Mendeley Recent Style Name 2_1">
    <vt:lpwstr>American Journal of Agricultural Economics</vt:lpwstr>
  </property>
  <property fmtid="{D5CDD505-2E9C-101B-9397-08002B2CF9AE}" pid="8" name="Mendeley Recent Style Id 3_1">
    <vt:lpwstr>http://www.zotero.org/styles/american-medical-association</vt:lpwstr>
  </property>
  <property fmtid="{D5CDD505-2E9C-101B-9397-08002B2CF9AE}" pid="9" name="Mendeley Recent Style Name 3_1">
    <vt:lpwstr>American Medical Association</vt:lpwstr>
  </property>
  <property fmtid="{D5CDD505-2E9C-101B-9397-08002B2CF9AE}" pid="10" name="Mendeley Recent Style Id 4_1">
    <vt:lpwstr>http://www.zotero.org/styles/american-political-science-association</vt:lpwstr>
  </property>
  <property fmtid="{D5CDD505-2E9C-101B-9397-08002B2CF9AE}" pid="11" name="Mendeley Recent Style Name 4_1">
    <vt:lpwstr>American Political Science Association</vt:lpwstr>
  </property>
  <property fmtid="{D5CDD505-2E9C-101B-9397-08002B2CF9AE}" pid="12" name="Mendeley Recent Style Id 5_1">
    <vt:lpwstr>http://www.zotero.org/styles/chicago-author-date</vt:lpwstr>
  </property>
  <property fmtid="{D5CDD505-2E9C-101B-9397-08002B2CF9AE}" pid="13" name="Mendeley Recent Style Name 5_1">
    <vt:lpwstr>Chicago Manual of Style 17th edition (author-date)</vt:lpwstr>
  </property>
  <property fmtid="{D5CDD505-2E9C-101B-9397-08002B2CF9AE}" pid="14" name="Mendeley Recent Style Id 6_1">
    <vt:lpwstr>http://www.zotero.org/styles/harvard1</vt:lpwstr>
  </property>
  <property fmtid="{D5CDD505-2E9C-101B-9397-08002B2CF9AE}" pid="15" name="Mendeley Recent Style Name 6_1">
    <vt:lpwstr>Harvard reference format 1 (deprecated)</vt:lpwstr>
  </property>
  <property fmtid="{D5CDD505-2E9C-101B-9397-08002B2CF9AE}" pid="16" name="Mendeley Recent Style Id 7_1">
    <vt:lpwstr>http://www.zotero.org/styles/ieee</vt:lpwstr>
  </property>
  <property fmtid="{D5CDD505-2E9C-101B-9397-08002B2CF9AE}" pid="17" name="Mendeley Recent Style Name 7_1">
    <vt:lpwstr>IEEE</vt:lpwstr>
  </property>
  <property fmtid="{D5CDD505-2E9C-101B-9397-08002B2CF9AE}" pid="18" name="Mendeley Recent Style Id 8_1">
    <vt:lpwstr>http://www.zotero.org/styles/nature</vt:lpwstr>
  </property>
  <property fmtid="{D5CDD505-2E9C-101B-9397-08002B2CF9AE}" pid="19" name="Mendeley Recent Style Name 8_1">
    <vt:lpwstr>Nature</vt:lpwstr>
  </property>
  <property fmtid="{D5CDD505-2E9C-101B-9397-08002B2CF9AE}" pid="20" name="Mendeley Recent Style Id 9_1">
    <vt:lpwstr>http://www.zotero.org/styles/soil-biology-and-biochemistry</vt:lpwstr>
  </property>
  <property fmtid="{D5CDD505-2E9C-101B-9397-08002B2CF9AE}" pid="21" name="Mendeley Recent Style Name 9_1">
    <vt:lpwstr>Soil Biology and Biochemistry</vt:lpwstr>
  </property>
  <property fmtid="{D5CDD505-2E9C-101B-9397-08002B2CF9AE}" pid="22" name="Mendeley Document_1">
    <vt:lpwstr>True</vt:lpwstr>
  </property>
  <property fmtid="{D5CDD505-2E9C-101B-9397-08002B2CF9AE}" pid="23" name="Mendeley Unique User Id_1">
    <vt:lpwstr>ba24b3bd-20d2-3347-85b5-2a0858fb29ec</vt:lpwstr>
  </property>
  <property fmtid="{D5CDD505-2E9C-101B-9397-08002B2CF9AE}" pid="24" name="Mendeley Citation Style_1">
    <vt:lpwstr>http://www.zotero.org/styles/soil-biology-and-biochemistry</vt:lpwstr>
  </property>
</Properties>
</file>